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7EB5" w:rsidRDefault="00952326" w:rsidP="006D5C71">
      <w:pPr>
        <w:ind w:firstLine="720"/>
        <w:rPr>
          <w:rFonts w:ascii="Arial" w:hAnsi="Arial" w:cs="Arial"/>
          <w:b/>
          <w:color w:val="000000"/>
          <w:sz w:val="40"/>
          <w:szCs w:val="40"/>
        </w:rPr>
      </w:pPr>
      <w:r>
        <w:rPr>
          <w:noProof/>
          <w:lang w:val="en-IN"/>
        </w:rPr>
        <w:drawing>
          <wp:inline distT="0" distB="0" distL="0" distR="0">
            <wp:extent cx="5623560" cy="1097280"/>
            <wp:effectExtent l="0" t="0" r="0" b="7620"/>
            <wp:docPr id="3" name="Picture 3" descr="Kallam Haranadhareddy Institute of Technology | BTech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llam Haranadhareddy Institute of Technology | BTechGuru.co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23560" cy="1097280"/>
                    </a:xfrm>
                    <a:prstGeom prst="rect">
                      <a:avLst/>
                    </a:prstGeom>
                    <a:noFill/>
                    <a:ln>
                      <a:noFill/>
                    </a:ln>
                  </pic:spPr>
                </pic:pic>
              </a:graphicData>
            </a:graphic>
          </wp:inline>
        </w:drawing>
      </w:r>
      <w:proofErr w:type="spellStart"/>
      <w:r w:rsidR="00245106">
        <w:rPr>
          <w:rFonts w:ascii="Arial" w:hAnsi="Arial" w:cs="Arial"/>
          <w:b/>
          <w:color w:val="000000"/>
          <w:sz w:val="40"/>
          <w:szCs w:val="40"/>
        </w:rPr>
        <w:t>CineBooker</w:t>
      </w:r>
      <w:proofErr w:type="spellEnd"/>
      <w:r w:rsidR="00245106">
        <w:rPr>
          <w:rFonts w:ascii="Arial" w:hAnsi="Arial" w:cs="Arial"/>
          <w:b/>
          <w:color w:val="000000"/>
          <w:sz w:val="40"/>
          <w:szCs w:val="40"/>
        </w:rPr>
        <w:t>: </w:t>
      </w:r>
      <w:r w:rsidR="00245106" w:rsidRPr="00245106">
        <w:rPr>
          <w:rFonts w:ascii="Arial" w:hAnsi="Arial" w:cs="Arial"/>
          <w:b/>
          <w:color w:val="000000"/>
          <w:sz w:val="40"/>
          <w:szCs w:val="40"/>
        </w:rPr>
        <w:t>Scalable Movie Ticket Booking System with AWS</w:t>
      </w:r>
    </w:p>
    <w:p w:rsidR="00245106" w:rsidRPr="00245106" w:rsidRDefault="00245106">
      <w:pPr>
        <w:jc w:val="center"/>
        <w:rPr>
          <w:rFonts w:ascii="Cambria" w:eastAsia="Cambria" w:hAnsi="Cambria" w:cs="Cambria"/>
          <w:b/>
          <w:sz w:val="40"/>
          <w:szCs w:val="40"/>
          <w:u w:val="single"/>
        </w:rPr>
      </w:pPr>
      <w:bookmarkStart w:id="0" w:name="_GoBack"/>
      <w:bookmarkEnd w:id="0"/>
    </w:p>
    <w:sdt>
      <w:sdtPr>
        <w:tag w:val="goog_rdk_3"/>
        <w:id w:val="1937402062"/>
      </w:sdtPr>
      <w:sdtEndPr/>
      <w:sdtContent>
        <w:p w:rsidR="005C7EB5" w:rsidRDefault="00D82C7B">
          <w:pPr>
            <w:rPr>
              <w:ins w:id="1" w:author="Swathi Golla" w:date="2025-03-06T14:47:00Z"/>
              <w:del w:id="2" w:author="Swathi Golla" w:date="2025-03-06T14:47:00Z"/>
              <w:rFonts w:ascii="Cambria" w:eastAsia="Cambria" w:hAnsi="Cambria" w:cs="Cambria"/>
              <w:sz w:val="26"/>
              <w:szCs w:val="26"/>
            </w:rPr>
          </w:pPr>
          <w:r>
            <w:rPr>
              <w:rFonts w:ascii="Cambria" w:eastAsia="Cambria" w:hAnsi="Cambria" w:cs="Cambria"/>
              <w:b/>
              <w:sz w:val="26"/>
              <w:szCs w:val="26"/>
            </w:rPr>
            <w:t>Project Description:</w:t>
          </w:r>
          <w:sdt>
            <w:sdtPr>
              <w:tag w:val="goog_rdk_0"/>
              <w:id w:val="1196436881"/>
            </w:sdtPr>
            <w:sdtEndPr/>
            <w:sdtContent>
              <w:del w:id="3" w:author="Swathi Golla" w:date="2025-03-06T14:47:00Z">
                <w:r>
                  <w:rPr>
                    <w:rFonts w:ascii="Cambria" w:eastAsia="Cambria" w:hAnsi="Cambria" w:cs="Cambria"/>
                    <w:sz w:val="26"/>
                    <w:szCs w:val="26"/>
                  </w:rPr>
                  <w:delText xml:space="preserve"> </w:delText>
                </w:r>
              </w:del>
            </w:sdtContent>
          </w:sdt>
          <w:sdt>
            <w:sdtPr>
              <w:tag w:val="goog_rdk_1"/>
              <w:id w:val="157513398"/>
            </w:sdtPr>
            <w:sdtEndPr/>
            <w:sdtContent>
              <w:customXmlInsRangeStart w:id="4" w:author="Swathi Golla" w:date="2025-03-06T14:47:00Z"/>
              <w:sdt>
                <w:sdtPr>
                  <w:tag w:val="goog_rdk_2"/>
                  <w:id w:val="1446886696"/>
                </w:sdtPr>
                <w:sdtEndPr/>
                <w:sdtContent>
                  <w:customXmlInsRangeEnd w:id="4"/>
                  <w:customXmlInsRangeStart w:id="5" w:author="Swathi Golla" w:date="2025-03-06T14:47:00Z"/>
                </w:sdtContent>
              </w:sdt>
              <w:customXmlInsRangeEnd w:id="5"/>
            </w:sdtContent>
          </w:sdt>
        </w:p>
      </w:sdtContent>
    </w:sdt>
    <w:sdt>
      <w:sdtPr>
        <w:tag w:val="goog_rdk_6"/>
        <w:id w:val="-2117356839"/>
      </w:sdtPr>
      <w:sdtEndPr/>
      <w:sdtContent>
        <w:p w:rsidR="005C7EB5" w:rsidRDefault="00D85BA6">
          <w:pPr>
            <w:rPr>
              <w:del w:id="6" w:author="Swathi Golla" w:date="2025-03-06T14:47:00Z"/>
              <w:rFonts w:ascii="Cambria" w:eastAsia="Cambria" w:hAnsi="Cambria" w:cs="Cambria"/>
              <w:sz w:val="18"/>
              <w:szCs w:val="18"/>
            </w:rPr>
          </w:pPr>
          <w:sdt>
            <w:sdtPr>
              <w:tag w:val="goog_rdk_5"/>
              <w:id w:val="-42521645"/>
            </w:sdtPr>
            <w:sdtEndPr/>
            <w:sdtContent/>
          </w:sdt>
        </w:p>
      </w:sdtContent>
    </w:sdt>
    <w:sdt>
      <w:sdtPr>
        <w:tag w:val="goog_rdk_8"/>
        <w:id w:val="-1349556797"/>
      </w:sdtPr>
      <w:sdtEndPr/>
      <w:sdtContent>
        <w:sdt>
          <w:sdtPr>
            <w:tag w:val="goog_rdk_7"/>
            <w:id w:val="-1533955740"/>
          </w:sdtPr>
          <w:sdtEndPr/>
          <w:sdtContent>
            <w:p w:rsidR="00245106" w:rsidRDefault="00245106">
              <w:pPr>
                <w:pPrChange w:id="7" w:author="Swathi Golla" w:date="2025-03-06T14:47:00Z">
                  <w:pPr>
                    <w:spacing w:before="240" w:after="240"/>
                  </w:pPr>
                </w:pPrChange>
              </w:pPr>
            </w:p>
            <w:p w:rsidR="00245106" w:rsidRDefault="00245106" w:rsidP="00245106"/>
            <w:p w:rsidR="00245106" w:rsidRDefault="0045247A" w:rsidP="00245106">
              <w:pPr>
                <w:rPr>
                  <w:rFonts w:ascii="Arial" w:hAnsi="Arial" w:cs="Arial"/>
                  <w:color w:val="000000"/>
                  <w:sz w:val="21"/>
                  <w:szCs w:val="21"/>
                </w:rPr>
              </w:pPr>
              <w:r>
                <w:t xml:space="preserve"> </w:t>
              </w:r>
              <w:proofErr w:type="spellStart"/>
              <w:r w:rsidR="00245106">
                <w:rPr>
                  <w:rFonts w:ascii="Arial" w:hAnsi="Arial" w:cs="Arial"/>
                  <w:color w:val="000000"/>
                  <w:sz w:val="21"/>
                  <w:szCs w:val="21"/>
                </w:rPr>
                <w:t>CineBooker</w:t>
              </w:r>
              <w:proofErr w:type="spellEnd"/>
              <w:r w:rsidR="00245106">
                <w:rPr>
                  <w:rFonts w:ascii="Arial" w:hAnsi="Arial" w:cs="Arial"/>
                  <w:color w:val="000000"/>
                  <w:sz w:val="21"/>
                  <w:szCs w:val="21"/>
                </w:rPr>
                <w:t xml:space="preserve">:  Scalable Movie Ticket Booking System with </w:t>
              </w:r>
              <w:proofErr w:type="gramStart"/>
              <w:r w:rsidR="00245106">
                <w:rPr>
                  <w:rFonts w:ascii="Arial" w:hAnsi="Arial" w:cs="Arial"/>
                  <w:color w:val="000000"/>
                  <w:sz w:val="21"/>
                  <w:szCs w:val="21"/>
                </w:rPr>
                <w:t>AWS  is</w:t>
              </w:r>
              <w:proofErr w:type="gramEnd"/>
              <w:r w:rsidR="00245106">
                <w:rPr>
                  <w:rFonts w:ascii="Arial" w:hAnsi="Arial" w:cs="Arial"/>
                  <w:color w:val="000000"/>
                  <w:sz w:val="21"/>
                  <w:szCs w:val="21"/>
                </w:rPr>
                <w:t xml:space="preserve"> a scalable movie ticket booking system built on AWS for the movie theater </w:t>
              </w:r>
              <w:proofErr w:type="spellStart"/>
              <w:r w:rsidR="00245106">
                <w:rPr>
                  <w:rFonts w:ascii="Arial" w:hAnsi="Arial" w:cs="Arial"/>
                  <w:color w:val="000000"/>
                  <w:sz w:val="21"/>
                  <w:szCs w:val="21"/>
                </w:rPr>
                <w:t>CineBuzz</w:t>
              </w:r>
              <w:proofErr w:type="spellEnd"/>
              <w:r w:rsidR="00245106">
                <w:rPr>
                  <w:rFonts w:ascii="Arial" w:hAnsi="Arial" w:cs="Arial"/>
                  <w:color w:val="000000"/>
                  <w:sz w:val="21"/>
                  <w:szCs w:val="21"/>
                </w:rPr>
                <w:t xml:space="preserve">, leveraging Flask for backend development and hosted on AWS EC2 for optimal performance and availability. This innovative platform provides users with an intuitive interface to browse movie schedules, select seats, and complete transactions seamlessly. By utilizing Amazon RDS for efficient database management, </w:t>
              </w:r>
              <w:proofErr w:type="spellStart"/>
              <w:r w:rsidR="00245106">
                <w:rPr>
                  <w:rFonts w:ascii="Arial" w:hAnsi="Arial" w:cs="Arial"/>
                  <w:color w:val="000000"/>
                  <w:sz w:val="21"/>
                  <w:szCs w:val="21"/>
                </w:rPr>
                <w:t>CineBooker</w:t>
              </w:r>
              <w:proofErr w:type="spellEnd"/>
              <w:r w:rsidR="00245106">
                <w:rPr>
                  <w:rFonts w:ascii="Arial" w:hAnsi="Arial" w:cs="Arial"/>
                  <w:color w:val="000000"/>
                  <w:sz w:val="21"/>
                  <w:szCs w:val="21"/>
                </w:rPr>
                <w:t xml:space="preserve"> ensures reliable storage and retrieval of booking data while handling increased traffic during peak times with ease. The system offers real-time updates on seat availability and booking confirmations, empowering cinemas to streamline their ticketing operations and gain valuable insights into customer preferences. Ultimately, </w:t>
              </w:r>
              <w:proofErr w:type="spellStart"/>
              <w:r w:rsidR="00245106">
                <w:rPr>
                  <w:rFonts w:ascii="Arial" w:hAnsi="Arial" w:cs="Arial"/>
                  <w:color w:val="000000"/>
                  <w:sz w:val="21"/>
                  <w:szCs w:val="21"/>
                </w:rPr>
                <w:t>CineBooker</w:t>
              </w:r>
              <w:proofErr w:type="spellEnd"/>
              <w:r w:rsidR="00245106">
                <w:rPr>
                  <w:rFonts w:ascii="Arial" w:hAnsi="Arial" w:cs="Arial"/>
                  <w:color w:val="000000"/>
                  <w:sz w:val="21"/>
                  <w:szCs w:val="21"/>
                </w:rPr>
                <w:t xml:space="preserve"> transforms the movie ticketing experience, making it more accessible and user-friendly for movie goers.</w:t>
              </w:r>
            </w:p>
            <w:p w:rsidR="005C7EB5" w:rsidRDefault="00D82C7B" w:rsidP="00245106">
              <w:pPr>
                <w:rPr>
                  <w:rFonts w:ascii="Cambria" w:eastAsia="Cambria" w:hAnsi="Cambria" w:cs="Cambria"/>
                </w:rPr>
              </w:pPr>
              <w:del w:id="8" w:author="Swathi Golla" w:date="2025-03-06T14:47:00Z">
                <w:r>
                  <w:rPr>
                    <w:rFonts w:ascii="Cambria" w:eastAsia="Cambria" w:hAnsi="Cambria" w:cs="Cambria"/>
                  </w:rPr>
                  <w:delText xml:space="preserve">Hyderabad Public Transport System is a cloud-based web application designed to provide users with easy access to bus and train schedules in the city. The project utilizes Flask for backend development, AWS EC2 for hosting, and Amazon RDS for managing the underlying database. After registering and logging in, users can view transit schedules, including route numbers, starting and ending locations, and timings for buses and trains. The platform also features a complaint submission system for users to file concerns related to specific buses or trains. This cloud-native architecture ensures reliable access to public transport information and a streamlined user </w:delText>
                </w:r>
              </w:del>
            </w:p>
          </w:sdtContent>
        </w:sdt>
      </w:sdtContent>
    </w:sdt>
    <w:p w:rsidR="00245106" w:rsidRDefault="00245106" w:rsidP="00245106">
      <w:pPr>
        <w:widowControl/>
        <w:shd w:val="clear" w:color="auto" w:fill="FFFFFF"/>
        <w:jc w:val="both"/>
        <w:rPr>
          <w:rFonts w:ascii="Arial" w:eastAsia="Times New Roman" w:hAnsi="Arial" w:cs="Arial"/>
          <w:b/>
          <w:sz w:val="26"/>
          <w:szCs w:val="26"/>
          <w:lang w:val="en-IN"/>
        </w:rPr>
      </w:pPr>
      <w:r w:rsidRPr="00245106">
        <w:rPr>
          <w:rFonts w:ascii="Arial" w:eastAsia="Times New Roman" w:hAnsi="Arial" w:cs="Arial"/>
          <w:b/>
          <w:color w:val="000000"/>
          <w:sz w:val="26"/>
          <w:szCs w:val="26"/>
          <w:lang w:val="en-IN"/>
        </w:rPr>
        <w:t>Scenario 1: Scalable Infrastructure for Movie Ticket Booking</w:t>
      </w:r>
    </w:p>
    <w:p w:rsidR="00245106" w:rsidRPr="00245106" w:rsidRDefault="00245106" w:rsidP="00245106">
      <w:pPr>
        <w:widowControl/>
        <w:shd w:val="clear" w:color="auto" w:fill="FFFFFF"/>
        <w:jc w:val="both"/>
        <w:rPr>
          <w:rFonts w:ascii="Arial" w:eastAsia="Times New Roman" w:hAnsi="Arial" w:cs="Arial"/>
          <w:b/>
          <w:sz w:val="26"/>
          <w:szCs w:val="26"/>
          <w:lang w:val="en-IN"/>
        </w:rPr>
      </w:pPr>
      <w:r w:rsidRPr="00245106">
        <w:rPr>
          <w:rFonts w:ascii="Arial" w:eastAsia="Times New Roman" w:hAnsi="Arial" w:cs="Arial"/>
          <w:b/>
          <w:sz w:val="26"/>
          <w:szCs w:val="26"/>
          <w:lang w:val="en-IN"/>
        </w:rPr>
        <w:t>  </w:t>
      </w:r>
    </w:p>
    <w:p w:rsidR="00245106" w:rsidRPr="00245106" w:rsidRDefault="00245106" w:rsidP="00245106">
      <w:pPr>
        <w:widowControl/>
        <w:shd w:val="clear" w:color="auto" w:fill="FFFFFF"/>
        <w:jc w:val="both"/>
        <w:rPr>
          <w:rFonts w:ascii="Arial" w:eastAsia="Times New Roman" w:hAnsi="Arial" w:cs="Arial"/>
          <w:sz w:val="21"/>
          <w:szCs w:val="21"/>
          <w:lang w:val="en-IN"/>
        </w:rPr>
      </w:pPr>
      <w:r w:rsidRPr="00245106">
        <w:rPr>
          <w:rFonts w:ascii="Arial" w:eastAsia="Times New Roman" w:hAnsi="Arial" w:cs="Arial"/>
          <w:color w:val="000000"/>
          <w:sz w:val="21"/>
          <w:szCs w:val="21"/>
          <w:lang w:val="en-IN"/>
        </w:rPr>
        <w:t>During peak movie release periods, CineBooker utilizes AWS EC2 to provide a highly scalable infrastructure that can adapt to fluctuating demands for ticket bookings. As audience interest surges for blockbuster films, the EC2 environment automatically scales to accommodate increased traffic, ensuring that users experience fast load times and uninterrupted service. Built on Flask, the backend efficiently processes user requests for seat selection, booking confirmations, and payment transactions. This seamless scalability allows CineBooker to handle everything from small independent films to major cinematic events without sacrificing performance or user experience.</w:t>
      </w:r>
    </w:p>
    <w:p w:rsidR="005C7EB5" w:rsidRPr="00245106" w:rsidRDefault="005C7EB5">
      <w:pPr>
        <w:widowControl/>
        <w:pBdr>
          <w:top w:val="nil"/>
          <w:left w:val="nil"/>
          <w:bottom w:val="nil"/>
          <w:right w:val="nil"/>
          <w:between w:val="nil"/>
        </w:pBdr>
        <w:rPr>
          <w:rFonts w:ascii="Cambria" w:eastAsia="Cambria" w:hAnsi="Cambria" w:cs="Cambria"/>
          <w:b/>
          <w:sz w:val="26"/>
          <w:szCs w:val="26"/>
        </w:rPr>
      </w:pPr>
    </w:p>
    <w:p w:rsidR="00245106" w:rsidRDefault="00245106" w:rsidP="00245106">
      <w:pPr>
        <w:widowControl/>
        <w:shd w:val="clear" w:color="auto" w:fill="FFFFFF"/>
        <w:jc w:val="both"/>
        <w:rPr>
          <w:rFonts w:ascii="Arial" w:eastAsia="Times New Roman" w:hAnsi="Arial" w:cs="Arial"/>
          <w:b/>
          <w:color w:val="000000"/>
          <w:sz w:val="26"/>
          <w:szCs w:val="26"/>
          <w:lang w:val="en-IN"/>
        </w:rPr>
      </w:pPr>
      <w:r w:rsidRPr="00245106">
        <w:rPr>
          <w:rFonts w:ascii="Arial" w:eastAsia="Times New Roman" w:hAnsi="Arial" w:cs="Arial"/>
          <w:b/>
          <w:color w:val="000000"/>
          <w:sz w:val="26"/>
          <w:szCs w:val="26"/>
          <w:lang w:val="en-IN"/>
        </w:rPr>
        <w:t>Scenario 2: Efficient Data Management with Amazon RDS  </w:t>
      </w:r>
    </w:p>
    <w:p w:rsidR="00245106" w:rsidRPr="00245106" w:rsidRDefault="00245106" w:rsidP="00245106">
      <w:pPr>
        <w:widowControl/>
        <w:shd w:val="clear" w:color="auto" w:fill="FFFFFF"/>
        <w:jc w:val="both"/>
        <w:rPr>
          <w:rFonts w:ascii="Arial" w:eastAsia="Times New Roman" w:hAnsi="Arial" w:cs="Arial"/>
          <w:b/>
          <w:sz w:val="26"/>
          <w:szCs w:val="26"/>
          <w:lang w:val="en-IN"/>
        </w:rPr>
      </w:pPr>
    </w:p>
    <w:p w:rsidR="00245106" w:rsidRPr="00245106" w:rsidRDefault="00245106" w:rsidP="00245106">
      <w:pPr>
        <w:widowControl/>
        <w:shd w:val="clear" w:color="auto" w:fill="FFFFFF"/>
        <w:jc w:val="both"/>
        <w:rPr>
          <w:rFonts w:ascii="Arial" w:eastAsia="Times New Roman" w:hAnsi="Arial" w:cs="Arial"/>
          <w:sz w:val="21"/>
          <w:szCs w:val="21"/>
          <w:lang w:val="en-IN"/>
        </w:rPr>
      </w:pPr>
      <w:r w:rsidRPr="00245106">
        <w:rPr>
          <w:rFonts w:ascii="Arial" w:eastAsia="Times New Roman" w:hAnsi="Arial" w:cs="Arial"/>
          <w:color w:val="000000"/>
          <w:sz w:val="21"/>
          <w:szCs w:val="21"/>
          <w:lang w:val="en-IN"/>
        </w:rPr>
        <w:t>CineBooker leverages Amazon RDS for effective data management, utilizing MySQL to securely store user profiles, booking details, and transaction histories. This managed database solution ensures high availability, automated backups, and rapid scalability, enabling the platform to efficiently process large volumes of booking data during peak times. With real-time data access, cinema operators can track ticket sales, analyse customer preferences, and generate insightful reports to optimize movie schedules and promotions. The reliable and secure storage provided by RDS enhances the overall user experience by ensuring quick retrieval of booking information and seamless transaction processing.</w:t>
      </w:r>
    </w:p>
    <w:p w:rsidR="005C7EB5" w:rsidRDefault="005C7EB5">
      <w:pPr>
        <w:widowControl/>
        <w:pBdr>
          <w:top w:val="nil"/>
          <w:left w:val="nil"/>
          <w:bottom w:val="nil"/>
          <w:right w:val="nil"/>
          <w:between w:val="nil"/>
        </w:pBdr>
        <w:rPr>
          <w:rFonts w:ascii="Cambria" w:eastAsia="Cambria" w:hAnsi="Cambria" w:cs="Cambria"/>
        </w:rPr>
      </w:pPr>
    </w:p>
    <w:p w:rsidR="00245106" w:rsidRDefault="00245106" w:rsidP="00245106">
      <w:pPr>
        <w:widowControl/>
        <w:shd w:val="clear" w:color="auto" w:fill="FFFFFF"/>
        <w:jc w:val="both"/>
        <w:rPr>
          <w:rFonts w:ascii="Arial" w:eastAsia="Times New Roman" w:hAnsi="Arial" w:cs="Arial"/>
          <w:b/>
          <w:bCs/>
          <w:color w:val="000000"/>
          <w:sz w:val="26"/>
          <w:szCs w:val="26"/>
          <w:lang w:val="en-IN"/>
        </w:rPr>
      </w:pPr>
      <w:r w:rsidRPr="00245106">
        <w:rPr>
          <w:rFonts w:ascii="Arial" w:eastAsia="Times New Roman" w:hAnsi="Arial" w:cs="Arial"/>
          <w:b/>
          <w:color w:val="000000"/>
          <w:sz w:val="26"/>
          <w:szCs w:val="26"/>
          <w:lang w:val="en-IN"/>
        </w:rPr>
        <w:t>Scenario 3: Secure User Access Management with AWS IAM</w:t>
      </w:r>
      <w:r w:rsidRPr="00245106">
        <w:rPr>
          <w:rFonts w:ascii="Arial" w:eastAsia="Times New Roman" w:hAnsi="Arial" w:cs="Arial"/>
          <w:b/>
          <w:bCs/>
          <w:color w:val="000000"/>
          <w:sz w:val="26"/>
          <w:szCs w:val="26"/>
          <w:lang w:val="en-IN"/>
        </w:rPr>
        <w:t>  </w:t>
      </w:r>
    </w:p>
    <w:p w:rsidR="00245106" w:rsidRPr="00245106" w:rsidRDefault="00245106" w:rsidP="00245106">
      <w:pPr>
        <w:widowControl/>
        <w:shd w:val="clear" w:color="auto" w:fill="FFFFFF"/>
        <w:jc w:val="both"/>
        <w:rPr>
          <w:rFonts w:ascii="Arial" w:eastAsia="Times New Roman" w:hAnsi="Arial" w:cs="Arial"/>
          <w:sz w:val="21"/>
          <w:szCs w:val="21"/>
          <w:lang w:val="en-IN"/>
        </w:rPr>
      </w:pPr>
    </w:p>
    <w:p w:rsidR="00245106" w:rsidRDefault="00245106" w:rsidP="00245106">
      <w:pPr>
        <w:widowControl/>
        <w:shd w:val="clear" w:color="auto" w:fill="FFFFFF"/>
        <w:jc w:val="both"/>
        <w:rPr>
          <w:rFonts w:ascii="Arial" w:eastAsia="Times New Roman" w:hAnsi="Arial" w:cs="Arial"/>
          <w:color w:val="000000"/>
          <w:sz w:val="21"/>
          <w:szCs w:val="21"/>
          <w:lang w:val="en-IN"/>
        </w:rPr>
      </w:pPr>
      <w:r w:rsidRPr="00245106">
        <w:rPr>
          <w:rFonts w:ascii="Arial" w:eastAsia="Times New Roman" w:hAnsi="Arial" w:cs="Arial"/>
          <w:color w:val="000000"/>
          <w:sz w:val="21"/>
          <w:szCs w:val="21"/>
          <w:lang w:val="en-IN"/>
        </w:rPr>
        <w:t xml:space="preserve">To safeguard user data and ensure secure transactions, CineBooker employs AWS IAM for robust access management. The platform implements role-based permissions, granting specific access rights to users such as cinema operators, marketing teams, and data analysts. This ensures that sensitive information, including customer payment details and booking histories, is protected and only </w:t>
      </w:r>
      <w:r w:rsidRPr="00245106">
        <w:rPr>
          <w:rFonts w:ascii="Arial" w:eastAsia="Times New Roman" w:hAnsi="Arial" w:cs="Arial"/>
          <w:color w:val="000000"/>
          <w:sz w:val="21"/>
          <w:szCs w:val="21"/>
          <w:lang w:val="en-IN"/>
        </w:rPr>
        <w:lastRenderedPageBreak/>
        <w:t>accessible to authorized personnel. With AWS IAM, CineBooker maintains strict security protocols while enabling stakeholders to analyse ticket sales, viewer demographics, and trends. This secure access approach, combined with the scalability of AWS EC2, allows CineBooker to manage user data effectively while ensuring a safe and reliable ticket booking experience.</w:t>
      </w:r>
    </w:p>
    <w:p w:rsidR="004B0B8C" w:rsidRPr="00245106" w:rsidRDefault="004B0B8C" w:rsidP="00245106">
      <w:pPr>
        <w:widowControl/>
        <w:shd w:val="clear" w:color="auto" w:fill="FFFFFF"/>
        <w:jc w:val="both"/>
        <w:rPr>
          <w:rFonts w:ascii="Arial" w:eastAsia="Times New Roman" w:hAnsi="Arial" w:cs="Arial"/>
          <w:sz w:val="21"/>
          <w:szCs w:val="21"/>
          <w:lang w:val="en-IN"/>
        </w:rPr>
      </w:pPr>
    </w:p>
    <w:p w:rsidR="005C7EB5" w:rsidRDefault="005C7EB5">
      <w:pPr>
        <w:widowControl/>
        <w:pBdr>
          <w:top w:val="nil"/>
          <w:left w:val="nil"/>
          <w:bottom w:val="nil"/>
          <w:right w:val="nil"/>
          <w:between w:val="nil"/>
        </w:pBdr>
        <w:rPr>
          <w:rFonts w:ascii="Cambria" w:eastAsia="Cambria" w:hAnsi="Cambria" w:cs="Cambria"/>
        </w:rPr>
      </w:pPr>
    </w:p>
    <w:p w:rsidR="005C7EB5" w:rsidRDefault="005C7EB5">
      <w:pPr>
        <w:widowControl/>
        <w:pBdr>
          <w:top w:val="nil"/>
          <w:left w:val="nil"/>
          <w:bottom w:val="nil"/>
          <w:right w:val="nil"/>
          <w:between w:val="nil"/>
        </w:pBdr>
        <w:rPr>
          <w:rFonts w:ascii="Cambria" w:eastAsia="Cambria" w:hAnsi="Cambria" w:cs="Cambria"/>
        </w:rPr>
      </w:pPr>
    </w:p>
    <w:p w:rsidR="005C7EB5" w:rsidRDefault="00D82C7B">
      <w:pPr>
        <w:rPr>
          <w:rFonts w:ascii="Cambria" w:eastAsia="Cambria" w:hAnsi="Cambria" w:cs="Cambria"/>
          <w:sz w:val="26"/>
          <w:szCs w:val="26"/>
        </w:rPr>
      </w:pPr>
      <w:r>
        <w:rPr>
          <w:rFonts w:ascii="Cambria" w:eastAsia="Cambria" w:hAnsi="Cambria" w:cs="Cambria"/>
          <w:sz w:val="26"/>
          <w:szCs w:val="26"/>
        </w:rPr>
        <w:t>AWS ARCHITECTURE</w:t>
      </w:r>
    </w:p>
    <w:p w:rsidR="005C7EB5" w:rsidRDefault="005C7EB5">
      <w:pPr>
        <w:widowControl/>
        <w:pBdr>
          <w:top w:val="nil"/>
          <w:left w:val="nil"/>
          <w:bottom w:val="nil"/>
          <w:right w:val="nil"/>
          <w:between w:val="nil"/>
        </w:pBdr>
        <w:rPr>
          <w:rFonts w:ascii="Cambria" w:eastAsia="Cambria" w:hAnsi="Cambria" w:cs="Cambria"/>
        </w:rPr>
      </w:pPr>
    </w:p>
    <w:p w:rsidR="005C7EB5" w:rsidRDefault="00245106">
      <w:pPr>
        <w:rPr>
          <w:rFonts w:ascii="Cambria" w:eastAsia="Cambria" w:hAnsi="Cambria" w:cs="Cambria"/>
          <w:sz w:val="18"/>
          <w:szCs w:val="18"/>
        </w:rPr>
      </w:pPr>
      <w:r>
        <w:rPr>
          <w:noProof/>
          <w:lang w:val="en-IN"/>
        </w:rPr>
        <w:drawing>
          <wp:inline distT="0" distB="0" distL="0" distR="0">
            <wp:extent cx="5943600" cy="3421380"/>
            <wp:effectExtent l="0" t="0" r="0" b="7620"/>
            <wp:docPr id="21" name="Picture 21" descr="https://lh7-rt.googleusercontent.com/docsz/AD_4nXcKE9MN8QZ_rKlBibNGWMZwC4slk1XUw0f5gwG5cEoZKBWooFvjUWjb6v1eAsIh1cgLF2Mvvx5atsnHIbgxW55x2OOOOMA7r1gVOgxtNMK737jDsR_Ek4HbhB2E2OZMU7FPmLNHhQ?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KE9MN8QZ_rKlBibNGWMZwC4slk1XUw0f5gwG5cEoZKBWooFvjUWjb6v1eAsIh1cgLF2Mvvx5atsnHIbgxW55x2OOOOMA7r1gVOgxtNMK737jDsR_Ek4HbhB2E2OZMU7FPmLNHhQ?key=Rfn3JXwM-mclWa8azgTU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421380"/>
                    </a:xfrm>
                    <a:prstGeom prst="rect">
                      <a:avLst/>
                    </a:prstGeom>
                    <a:noFill/>
                    <a:ln>
                      <a:noFill/>
                    </a:ln>
                  </pic:spPr>
                </pic:pic>
              </a:graphicData>
            </a:graphic>
          </wp:inline>
        </w:drawing>
      </w: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D82C7B">
      <w:pPr>
        <w:rPr>
          <w:rFonts w:ascii="Cambria" w:eastAsia="Cambria" w:hAnsi="Cambria" w:cs="Cambria"/>
          <w:sz w:val="26"/>
          <w:szCs w:val="26"/>
        </w:rPr>
      </w:pPr>
      <w:r>
        <w:rPr>
          <w:rFonts w:ascii="Cambria" w:eastAsia="Cambria" w:hAnsi="Cambria" w:cs="Cambria"/>
          <w:sz w:val="28"/>
          <w:szCs w:val="28"/>
        </w:rPr>
        <w:t xml:space="preserve"> Entity Relationship (ER)Diagram:</w:t>
      </w: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245106">
      <w:pPr>
        <w:rPr>
          <w:rFonts w:ascii="Cambria" w:eastAsia="Cambria" w:hAnsi="Cambria" w:cs="Cambria"/>
          <w:sz w:val="18"/>
          <w:szCs w:val="18"/>
        </w:rPr>
      </w:pPr>
      <w:r>
        <w:rPr>
          <w:noProof/>
          <w:lang w:val="en-IN"/>
        </w:rPr>
        <w:drawing>
          <wp:inline distT="0" distB="0" distL="0" distR="0">
            <wp:extent cx="5798820" cy="2413000"/>
            <wp:effectExtent l="0" t="0" r="0" b="6350"/>
            <wp:docPr id="22" name="Picture 22" descr="https://lh7-rt.googleusercontent.com/docsz/AD_4nXehHhBM1I3jZ_22ErXQIRKjmvr6beu3XZvwKasW6gorjgVPQZ5jgKNIAsfJcOcGpYfhEfROO6JvrRy8L8k7KMuJtY0SGbHYBddSRt5nX1K8RNB9lvJVisUNxNWR5acdAUY44lrmrzfriUX25kBmUe3zxcVn?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hHhBM1I3jZ_22ErXQIRKjmvr6beu3XZvwKasW6gorjgVPQZ5jgKNIAsfJcOcGpYfhEfROO6JvrRy8L8k7KMuJtY0SGbHYBddSRt5nX1K8RNB9lvJVisUNxNWR5acdAUY44lrmrzfriUX25kBmUe3zxcVn?key=Rfn3JXwM-mclWa8azgTU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4927" cy="2419702"/>
                    </a:xfrm>
                    <a:prstGeom prst="rect">
                      <a:avLst/>
                    </a:prstGeom>
                    <a:noFill/>
                    <a:ln>
                      <a:noFill/>
                    </a:ln>
                  </pic:spPr>
                </pic:pic>
              </a:graphicData>
            </a:graphic>
          </wp:inline>
        </w:drawing>
      </w: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4B0B8C" w:rsidRDefault="004B0B8C">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5C7EB5">
      <w:pPr>
        <w:rPr>
          <w:rFonts w:ascii="Cambria" w:eastAsia="Cambria" w:hAnsi="Cambria" w:cs="Cambria"/>
          <w:sz w:val="18"/>
          <w:szCs w:val="18"/>
        </w:rPr>
      </w:pPr>
    </w:p>
    <w:p w:rsidR="005C7EB5" w:rsidRDefault="00D82C7B">
      <w:pPr>
        <w:rPr>
          <w:rFonts w:ascii="Cambria" w:eastAsia="Cambria" w:hAnsi="Cambria" w:cs="Cambria"/>
          <w:sz w:val="18"/>
          <w:szCs w:val="18"/>
        </w:rPr>
      </w:pPr>
      <w:r>
        <w:rPr>
          <w:rFonts w:ascii="Cambria" w:eastAsia="Cambria" w:hAnsi="Cambria" w:cs="Cambria"/>
          <w:b/>
          <w:sz w:val="26"/>
          <w:szCs w:val="26"/>
        </w:rPr>
        <w:t xml:space="preserve">Pre-requisites: </w:t>
      </w:r>
    </w:p>
    <w:p w:rsidR="00245106" w:rsidRPr="00245106" w:rsidRDefault="00245106" w:rsidP="00245106">
      <w:pPr>
        <w:pStyle w:val="Heading3"/>
        <w:shd w:val="clear" w:color="auto" w:fill="FFFFFF"/>
        <w:spacing w:before="280" w:after="80"/>
        <w:ind w:left="142"/>
        <w:rPr>
          <w:b w:val="0"/>
          <w:sz w:val="36"/>
          <w:szCs w:val="36"/>
        </w:rPr>
      </w:pPr>
      <w:bookmarkStart w:id="9" w:name="_heading=h.i3zqx38jb8hn" w:colFirst="0" w:colLast="0"/>
      <w:bookmarkEnd w:id="9"/>
      <w:r w:rsidRPr="00245106">
        <w:rPr>
          <w:rFonts w:ascii="Cambria" w:hAnsi="Cambria"/>
          <w:b w:val="0"/>
          <w:color w:val="000000"/>
        </w:rPr>
        <w:t xml:space="preserve">1. AWS Account Setup: </w:t>
      </w:r>
      <w:hyperlink r:id="rId11" w:history="1">
        <w:r w:rsidRPr="00245106">
          <w:rPr>
            <w:rStyle w:val="Hyperlink"/>
            <w:rFonts w:ascii="Cambria" w:hAnsi="Cambria"/>
            <w:b w:val="0"/>
            <w:color w:val="000000"/>
            <w:u w:val="none"/>
          </w:rPr>
          <w:t xml:space="preserve"> https://youtu.be/CjKhQoYeR4Q?si=ui8Bvk_M4FfVM-D</w:t>
        </w:r>
      </w:hyperlink>
      <w:r w:rsidRPr="00245106">
        <w:rPr>
          <w:rFonts w:ascii="Cambria" w:hAnsi="Cambria"/>
          <w:b w:val="0"/>
          <w:color w:val="000000"/>
        </w:rPr>
        <w:t>h</w:t>
      </w:r>
    </w:p>
    <w:p w:rsidR="00245106" w:rsidRPr="00245106" w:rsidRDefault="00245106" w:rsidP="00245106">
      <w:pPr>
        <w:pStyle w:val="Heading3"/>
        <w:shd w:val="clear" w:color="auto" w:fill="FFFFFF"/>
        <w:spacing w:before="280" w:after="80"/>
        <w:ind w:left="142"/>
        <w:rPr>
          <w:b w:val="0"/>
          <w:sz w:val="36"/>
          <w:szCs w:val="36"/>
        </w:rPr>
      </w:pPr>
      <w:r w:rsidRPr="00245106">
        <w:rPr>
          <w:rFonts w:ascii="Cambria" w:hAnsi="Cambria"/>
          <w:b w:val="0"/>
          <w:color w:val="000000"/>
        </w:rPr>
        <w:t xml:space="preserve">2. Understanding of IAM:  </w:t>
      </w:r>
      <w:hyperlink r:id="rId12" w:history="1">
        <w:r w:rsidRPr="00245106">
          <w:rPr>
            <w:rStyle w:val="Hyperlink"/>
            <w:rFonts w:ascii="Cambria" w:hAnsi="Cambria"/>
            <w:b w:val="0"/>
            <w:color w:val="000000"/>
            <w:u w:val="none"/>
          </w:rPr>
          <w:t>https://youtu.be/gsgdAyGhV0o?si=3qg-bULgkD4LXNvR</w:t>
        </w:r>
      </w:hyperlink>
    </w:p>
    <w:p w:rsidR="00245106" w:rsidRPr="00245106" w:rsidRDefault="00245106" w:rsidP="00245106">
      <w:pPr>
        <w:pStyle w:val="Heading3"/>
        <w:shd w:val="clear" w:color="auto" w:fill="FFFFFF"/>
        <w:spacing w:before="280" w:after="80"/>
        <w:ind w:left="142"/>
        <w:rPr>
          <w:b w:val="0"/>
          <w:sz w:val="36"/>
          <w:szCs w:val="36"/>
        </w:rPr>
      </w:pPr>
      <w:r w:rsidRPr="00245106">
        <w:rPr>
          <w:rFonts w:ascii="Cambria" w:hAnsi="Cambria"/>
          <w:b w:val="0"/>
          <w:color w:val="000000"/>
        </w:rPr>
        <w:t>3. Knowledge of Amazon EC2 :</w:t>
      </w:r>
      <w:hyperlink r:id="rId13" w:history="1">
        <w:r w:rsidRPr="00245106">
          <w:rPr>
            <w:rStyle w:val="Hyperlink"/>
            <w:rFonts w:ascii="Cambria" w:hAnsi="Cambria"/>
            <w:b w:val="0"/>
            <w:color w:val="000000"/>
            <w:u w:val="none"/>
          </w:rPr>
          <w:t xml:space="preserve"> https://youtu.be/8TlukLu11Yo?si=MUj0nEAOESRhHUIz</w:t>
        </w:r>
      </w:hyperlink>
    </w:p>
    <w:p w:rsidR="00245106" w:rsidRPr="00245106" w:rsidRDefault="00245106" w:rsidP="00245106"/>
    <w:p w:rsidR="00245106" w:rsidRPr="00245106" w:rsidRDefault="00245106" w:rsidP="00245106">
      <w:pPr>
        <w:pStyle w:val="NormalWeb"/>
        <w:shd w:val="clear" w:color="auto" w:fill="FFFFFF"/>
        <w:spacing w:beforeAutospacing="0" w:afterAutospacing="0"/>
        <w:rPr>
          <w:rFonts w:ascii="Arial" w:hAnsi="Arial" w:cs="Arial"/>
          <w:sz w:val="21"/>
          <w:szCs w:val="21"/>
        </w:rPr>
      </w:pPr>
      <w:r w:rsidRPr="00245106">
        <w:rPr>
          <w:rFonts w:ascii="Cambria" w:hAnsi="Cambria" w:cs="Arial"/>
          <w:color w:val="000000"/>
          <w:sz w:val="22"/>
          <w:szCs w:val="22"/>
        </w:rPr>
        <w:t xml:space="preserve">   4. RDS : </w:t>
      </w:r>
      <w:hyperlink r:id="rId14" w:history="1">
        <w:r w:rsidRPr="00245106">
          <w:rPr>
            <w:rStyle w:val="Hyperlink"/>
            <w:rFonts w:ascii="Cambria" w:hAnsi="Cambria" w:cs="Arial"/>
            <w:color w:val="000000"/>
            <w:sz w:val="22"/>
            <w:szCs w:val="22"/>
            <w:u w:val="none"/>
          </w:rPr>
          <w:t>https://www.youtube.com/live/MPau9c7PT74?si=A8OK-zFGbSKkAFWN</w:t>
        </w:r>
      </w:hyperlink>
    </w:p>
    <w:p w:rsidR="00D82C7B" w:rsidRDefault="00245106" w:rsidP="00D82C7B">
      <w:pPr>
        <w:ind w:left="142"/>
      </w:pPr>
      <w:r w:rsidRPr="00245106">
        <w:rPr>
          <w:rFonts w:ascii="Arial" w:hAnsi="Arial" w:cs="Arial"/>
          <w:sz w:val="21"/>
          <w:szCs w:val="21"/>
        </w:rPr>
        <w:br/>
      </w:r>
      <w:r w:rsidRPr="00245106">
        <w:rPr>
          <w:rFonts w:ascii="Cambria" w:hAnsi="Cambria"/>
          <w:color w:val="000000"/>
        </w:rPr>
        <w:t xml:space="preserve">5. MySQL Workbench: </w:t>
      </w:r>
      <w:hyperlink r:id="rId15" w:history="1">
        <w:r w:rsidRPr="00245106">
          <w:rPr>
            <w:rStyle w:val="Hyperlink"/>
            <w:rFonts w:ascii="Cambria" w:hAnsi="Cambria" w:cs="Arial"/>
            <w:color w:val="000000"/>
            <w:u w:val="none"/>
          </w:rPr>
          <w:t>https://youtu.be/wALCw0F8e9M?si=ovMF9qMx5rLxaznB</w:t>
        </w:r>
      </w:hyperlink>
    </w:p>
    <w:p w:rsidR="00D82C7B" w:rsidRDefault="00D82C7B" w:rsidP="00D82C7B">
      <w:pPr>
        <w:ind w:left="142"/>
      </w:pPr>
    </w:p>
    <w:p w:rsidR="00245106" w:rsidRPr="00245106" w:rsidRDefault="00245106" w:rsidP="00245106">
      <w:pPr>
        <w:ind w:left="142"/>
        <w:rPr>
          <w:rFonts w:ascii="Cambria" w:eastAsia="Cambria" w:hAnsi="Cambria" w:cs="Cambria"/>
          <w:sz w:val="18"/>
          <w:szCs w:val="18"/>
        </w:rPr>
      </w:pPr>
    </w:p>
    <w:p w:rsidR="005C7EB5" w:rsidRDefault="00D82C7B">
      <w:pPr>
        <w:rPr>
          <w:rFonts w:ascii="Cambria" w:eastAsia="Cambria" w:hAnsi="Cambria" w:cs="Cambria"/>
          <w:b/>
          <w:sz w:val="26"/>
          <w:szCs w:val="26"/>
        </w:rPr>
      </w:pPr>
      <w:r>
        <w:rPr>
          <w:rFonts w:ascii="Cambria" w:eastAsia="Cambria" w:hAnsi="Cambria" w:cs="Cambria"/>
          <w:b/>
          <w:sz w:val="26"/>
          <w:szCs w:val="26"/>
        </w:rPr>
        <w:t xml:space="preserve">Project </w:t>
      </w:r>
      <w:r w:rsidR="00245106">
        <w:rPr>
          <w:rFonts w:ascii="Cambria" w:eastAsia="Cambria" w:hAnsi="Cambria" w:cs="Cambria"/>
          <w:b/>
          <w:sz w:val="26"/>
          <w:szCs w:val="26"/>
        </w:rPr>
        <w:t>Workflow</w:t>
      </w:r>
      <w:r>
        <w:rPr>
          <w:rFonts w:ascii="Cambria" w:eastAsia="Cambria" w:hAnsi="Cambria" w:cs="Cambria"/>
          <w:b/>
          <w:sz w:val="26"/>
          <w:szCs w:val="26"/>
        </w:rPr>
        <w:t xml:space="preserve">: </w:t>
      </w:r>
    </w:p>
    <w:p w:rsidR="005C7EB5" w:rsidRDefault="00D82C7B">
      <w:pPr>
        <w:pStyle w:val="Heading3"/>
        <w:spacing w:before="280" w:after="80"/>
        <w:ind w:left="0"/>
        <w:rPr>
          <w:rFonts w:ascii="Cambria" w:eastAsia="Cambria" w:hAnsi="Cambria" w:cs="Cambria"/>
          <w:sz w:val="26"/>
          <w:szCs w:val="26"/>
        </w:rPr>
      </w:pPr>
      <w:bookmarkStart w:id="10" w:name="_heading=h.uptl9tr8jvra" w:colFirst="0" w:colLast="0"/>
      <w:bookmarkEnd w:id="10"/>
      <w:r>
        <w:rPr>
          <w:rFonts w:ascii="Cambria" w:eastAsia="Cambria" w:hAnsi="Cambria" w:cs="Cambria"/>
          <w:sz w:val="26"/>
          <w:szCs w:val="26"/>
        </w:rPr>
        <w:t xml:space="preserve">     Project Flow</w:t>
      </w:r>
    </w:p>
    <w:p w:rsidR="005C7EB5" w:rsidRDefault="00D82C7B" w:rsidP="009A7DAC">
      <w:pPr>
        <w:numPr>
          <w:ilvl w:val="0"/>
          <w:numId w:val="18"/>
        </w:numPr>
        <w:spacing w:before="240"/>
        <w:rPr>
          <w:rFonts w:ascii="Cambria" w:eastAsia="Cambria" w:hAnsi="Cambria" w:cs="Cambria"/>
        </w:rPr>
      </w:pPr>
      <w:r>
        <w:rPr>
          <w:rFonts w:ascii="Cambria" w:eastAsia="Cambria" w:hAnsi="Cambria" w:cs="Cambria"/>
          <w:b/>
        </w:rPr>
        <w:t>AWS Account Setup and Login</w:t>
      </w:r>
    </w:p>
    <w:p w:rsidR="005C7EB5" w:rsidRDefault="00D82C7B" w:rsidP="009A7DAC">
      <w:pPr>
        <w:numPr>
          <w:ilvl w:val="1"/>
          <w:numId w:val="18"/>
        </w:numPr>
        <w:rPr>
          <w:rFonts w:ascii="Cambria" w:eastAsia="Cambria" w:hAnsi="Cambria" w:cs="Cambria"/>
        </w:rPr>
      </w:pPr>
      <w:r>
        <w:rPr>
          <w:rFonts w:ascii="Cambria" w:eastAsia="Cambria" w:hAnsi="Cambria" w:cs="Cambria"/>
        </w:rPr>
        <w:t>Set up an AWS account if not already done.</w:t>
      </w:r>
    </w:p>
    <w:p w:rsidR="005C7EB5" w:rsidRDefault="00D82C7B" w:rsidP="009A7DAC">
      <w:pPr>
        <w:numPr>
          <w:ilvl w:val="1"/>
          <w:numId w:val="18"/>
        </w:numPr>
        <w:rPr>
          <w:rFonts w:ascii="Cambria" w:eastAsia="Cambria" w:hAnsi="Cambria" w:cs="Cambria"/>
        </w:rPr>
      </w:pPr>
      <w:r>
        <w:rPr>
          <w:rFonts w:ascii="Cambria" w:eastAsia="Cambria" w:hAnsi="Cambria" w:cs="Cambria"/>
        </w:rPr>
        <w:t>Log in to the AWS Management Console to manage resources.</w:t>
      </w:r>
    </w:p>
    <w:p w:rsidR="005C7EB5" w:rsidRDefault="00D82C7B" w:rsidP="009A7DAC">
      <w:pPr>
        <w:numPr>
          <w:ilvl w:val="0"/>
          <w:numId w:val="18"/>
        </w:numPr>
        <w:rPr>
          <w:rFonts w:ascii="Cambria" w:eastAsia="Cambria" w:hAnsi="Cambria" w:cs="Cambria"/>
        </w:rPr>
      </w:pPr>
      <w:r>
        <w:rPr>
          <w:rFonts w:ascii="Cambria" w:eastAsia="Cambria" w:hAnsi="Cambria" w:cs="Cambria"/>
          <w:b/>
        </w:rPr>
        <w:t>RDS Database Creation and Setup</w:t>
      </w:r>
    </w:p>
    <w:p w:rsidR="005C7EB5" w:rsidRDefault="00D82C7B" w:rsidP="009A7DAC">
      <w:pPr>
        <w:numPr>
          <w:ilvl w:val="1"/>
          <w:numId w:val="18"/>
        </w:numPr>
        <w:rPr>
          <w:rFonts w:ascii="Cambria" w:eastAsia="Cambria" w:hAnsi="Cambria" w:cs="Cambria"/>
        </w:rPr>
      </w:pPr>
      <w:r>
        <w:rPr>
          <w:rFonts w:ascii="Cambria" w:eastAsia="Cambria" w:hAnsi="Cambria" w:cs="Cambria"/>
          <w:b/>
        </w:rPr>
        <w:t>Activity 2.1</w:t>
      </w:r>
      <w:r>
        <w:rPr>
          <w:rFonts w:ascii="Cambria" w:eastAsia="Cambria" w:hAnsi="Cambria" w:cs="Cambria"/>
        </w:rPr>
        <w:t>: Create an RDS Instance.</w:t>
      </w:r>
    </w:p>
    <w:p w:rsidR="005C7EB5" w:rsidRDefault="00D82C7B" w:rsidP="009A7DAC">
      <w:pPr>
        <w:numPr>
          <w:ilvl w:val="1"/>
          <w:numId w:val="18"/>
        </w:numPr>
        <w:rPr>
          <w:rFonts w:ascii="Cambria" w:eastAsia="Cambria" w:hAnsi="Cambria" w:cs="Cambria"/>
        </w:rPr>
      </w:pPr>
      <w:r>
        <w:rPr>
          <w:rFonts w:ascii="Cambria" w:eastAsia="Cambria" w:hAnsi="Cambria" w:cs="Cambria"/>
          <w:b/>
        </w:rPr>
        <w:t>Activity 2.3</w:t>
      </w:r>
      <w:r>
        <w:rPr>
          <w:rFonts w:ascii="Cambria" w:eastAsia="Cambria" w:hAnsi="Cambria" w:cs="Cambria"/>
        </w:rPr>
        <w:t>: Install MySQL Workbench.</w:t>
      </w:r>
    </w:p>
    <w:p w:rsidR="005C7EB5" w:rsidRDefault="00D82C7B" w:rsidP="009A7DAC">
      <w:pPr>
        <w:numPr>
          <w:ilvl w:val="0"/>
          <w:numId w:val="18"/>
        </w:numPr>
        <w:rPr>
          <w:rFonts w:ascii="Cambria" w:eastAsia="Cambria" w:hAnsi="Cambria" w:cs="Cambria"/>
        </w:rPr>
      </w:pPr>
      <w:r>
        <w:rPr>
          <w:rFonts w:ascii="Cambria" w:eastAsia="Cambria" w:hAnsi="Cambria" w:cs="Cambria"/>
          <w:b/>
        </w:rPr>
        <w:t>Frontend Development and Application Setup</w:t>
      </w:r>
    </w:p>
    <w:p w:rsidR="005C7EB5" w:rsidRDefault="00D82C7B" w:rsidP="009A7DAC">
      <w:pPr>
        <w:numPr>
          <w:ilvl w:val="1"/>
          <w:numId w:val="18"/>
        </w:numPr>
        <w:rPr>
          <w:rFonts w:ascii="Cambria" w:eastAsia="Cambria" w:hAnsi="Cambria" w:cs="Cambria"/>
        </w:rPr>
      </w:pPr>
      <w:r>
        <w:rPr>
          <w:rFonts w:ascii="Cambria" w:eastAsia="Cambria" w:hAnsi="Cambria" w:cs="Cambria"/>
          <w:b/>
        </w:rPr>
        <w:t>Activity 3.1</w:t>
      </w:r>
      <w:r>
        <w:rPr>
          <w:rFonts w:ascii="Cambria" w:eastAsia="Cambria" w:hAnsi="Cambria" w:cs="Cambria"/>
        </w:rPr>
        <w:t>: Build the Frontend.</w:t>
      </w:r>
    </w:p>
    <w:p w:rsidR="005C7EB5" w:rsidRDefault="00D82C7B" w:rsidP="009A7DAC">
      <w:pPr>
        <w:numPr>
          <w:ilvl w:val="0"/>
          <w:numId w:val="18"/>
        </w:numPr>
        <w:rPr>
          <w:rFonts w:ascii="Cambria" w:eastAsia="Cambria" w:hAnsi="Cambria" w:cs="Cambria"/>
        </w:rPr>
      </w:pPr>
      <w:r>
        <w:rPr>
          <w:rFonts w:ascii="Cambria" w:eastAsia="Cambria" w:hAnsi="Cambria" w:cs="Cambria"/>
          <w:b/>
        </w:rPr>
        <w:t>EC2 Instance Setup</w:t>
      </w:r>
    </w:p>
    <w:p w:rsidR="005C7EB5" w:rsidRDefault="00D82C7B" w:rsidP="009A7DAC">
      <w:pPr>
        <w:numPr>
          <w:ilvl w:val="1"/>
          <w:numId w:val="18"/>
        </w:numPr>
        <w:rPr>
          <w:rFonts w:ascii="Cambria" w:eastAsia="Cambria" w:hAnsi="Cambria" w:cs="Cambria"/>
        </w:rPr>
      </w:pPr>
      <w:r>
        <w:rPr>
          <w:rFonts w:ascii="Cambria" w:eastAsia="Cambria" w:hAnsi="Cambria" w:cs="Cambria"/>
          <w:b/>
        </w:rPr>
        <w:t>Activity 4.1</w:t>
      </w:r>
      <w:r>
        <w:rPr>
          <w:rFonts w:ascii="Cambria" w:eastAsia="Cambria" w:hAnsi="Cambria" w:cs="Cambria"/>
        </w:rPr>
        <w:t>: Launch EC2 Instance.</w:t>
      </w:r>
    </w:p>
    <w:p w:rsidR="005C7EB5" w:rsidRDefault="00D82C7B" w:rsidP="009A7DAC">
      <w:pPr>
        <w:numPr>
          <w:ilvl w:val="0"/>
          <w:numId w:val="18"/>
        </w:numPr>
        <w:rPr>
          <w:rFonts w:ascii="Cambria" w:eastAsia="Cambria" w:hAnsi="Cambria" w:cs="Cambria"/>
        </w:rPr>
      </w:pPr>
      <w:r>
        <w:rPr>
          <w:rFonts w:ascii="Cambria" w:eastAsia="Cambria" w:hAnsi="Cambria" w:cs="Cambria"/>
          <w:b/>
        </w:rPr>
        <w:t>Deployment on EC2</w:t>
      </w:r>
    </w:p>
    <w:p w:rsidR="005C7EB5" w:rsidRDefault="00D82C7B" w:rsidP="009A7DAC">
      <w:pPr>
        <w:numPr>
          <w:ilvl w:val="1"/>
          <w:numId w:val="18"/>
        </w:numPr>
        <w:rPr>
          <w:rFonts w:ascii="Cambria" w:eastAsia="Cambria" w:hAnsi="Cambria" w:cs="Cambria"/>
        </w:rPr>
      </w:pPr>
      <w:r>
        <w:rPr>
          <w:rFonts w:ascii="Cambria" w:eastAsia="Cambria" w:hAnsi="Cambria" w:cs="Cambria"/>
          <w:b/>
        </w:rPr>
        <w:t>Activity 5.1</w:t>
      </w:r>
      <w:r>
        <w:rPr>
          <w:rFonts w:ascii="Cambria" w:eastAsia="Cambria" w:hAnsi="Cambria" w:cs="Cambria"/>
        </w:rPr>
        <w:t>: Deploy to EC2.</w:t>
      </w:r>
    </w:p>
    <w:p w:rsidR="005C7EB5" w:rsidRDefault="00D82C7B" w:rsidP="009A7DAC">
      <w:pPr>
        <w:numPr>
          <w:ilvl w:val="0"/>
          <w:numId w:val="18"/>
        </w:numPr>
        <w:rPr>
          <w:rFonts w:ascii="Cambria" w:eastAsia="Cambria" w:hAnsi="Cambria" w:cs="Cambria"/>
        </w:rPr>
      </w:pPr>
      <w:r>
        <w:rPr>
          <w:rFonts w:ascii="Cambria" w:eastAsia="Cambria" w:hAnsi="Cambria" w:cs="Cambria"/>
          <w:b/>
        </w:rPr>
        <w:t>Testing and Deployment</w:t>
      </w:r>
    </w:p>
    <w:p w:rsidR="005C7EB5" w:rsidRDefault="00D82C7B" w:rsidP="009A7DAC">
      <w:pPr>
        <w:numPr>
          <w:ilvl w:val="1"/>
          <w:numId w:val="18"/>
        </w:numPr>
        <w:rPr>
          <w:rFonts w:ascii="Cambria" w:eastAsia="Cambria" w:hAnsi="Cambria" w:cs="Cambria"/>
        </w:rPr>
      </w:pPr>
      <w:r>
        <w:rPr>
          <w:rFonts w:ascii="Cambria" w:eastAsia="Cambria" w:hAnsi="Cambria" w:cs="Cambria"/>
          <w:b/>
        </w:rPr>
        <w:t>Activity 6.1</w:t>
      </w:r>
      <w:r>
        <w:rPr>
          <w:rFonts w:ascii="Cambria" w:eastAsia="Cambria" w:hAnsi="Cambria" w:cs="Cambria"/>
        </w:rPr>
        <w:t>: Functional Testing.</w:t>
      </w:r>
    </w:p>
    <w:p w:rsidR="00D82C7B" w:rsidRPr="00D82C7B" w:rsidRDefault="00D82C7B" w:rsidP="009A7DAC">
      <w:pPr>
        <w:numPr>
          <w:ilvl w:val="1"/>
          <w:numId w:val="18"/>
        </w:numPr>
        <w:spacing w:after="240"/>
        <w:rPr>
          <w:rFonts w:ascii="Cambria" w:eastAsia="Cambria" w:hAnsi="Cambria" w:cs="Cambria"/>
        </w:rPr>
      </w:pPr>
      <w:r>
        <w:rPr>
          <w:rFonts w:ascii="Cambria" w:eastAsia="Cambria" w:hAnsi="Cambria" w:cs="Cambria"/>
          <w:b/>
        </w:rPr>
        <w:t>Activity 6.2</w:t>
      </w:r>
      <w:r>
        <w:rPr>
          <w:rFonts w:ascii="Cambria" w:eastAsia="Cambria" w:hAnsi="Cambria" w:cs="Cambria"/>
        </w:rPr>
        <w:t>: Deployment.</w:t>
      </w:r>
    </w:p>
    <w:p w:rsidR="005C7EB5" w:rsidRDefault="00D82C7B">
      <w:pPr>
        <w:spacing w:before="240" w:after="240"/>
        <w:rPr>
          <w:rFonts w:ascii="Cambria" w:eastAsia="Cambria" w:hAnsi="Cambria" w:cs="Cambria"/>
          <w:b/>
          <w:sz w:val="28"/>
          <w:szCs w:val="28"/>
        </w:rPr>
      </w:pPr>
      <w:r>
        <w:rPr>
          <w:rFonts w:ascii="Cambria" w:eastAsia="Cambria" w:hAnsi="Cambria" w:cs="Cambria"/>
          <w:b/>
          <w:sz w:val="28"/>
          <w:szCs w:val="28"/>
        </w:rPr>
        <w:t>Milestone 1: AWS Account Setup and Login</w:t>
      </w:r>
    </w:p>
    <w:p w:rsidR="005C7EB5" w:rsidRDefault="00D82C7B" w:rsidP="009A7DAC">
      <w:pPr>
        <w:numPr>
          <w:ilvl w:val="0"/>
          <w:numId w:val="14"/>
        </w:numPr>
        <w:spacing w:before="240"/>
        <w:rPr>
          <w:rFonts w:ascii="Cambria" w:eastAsia="Cambria" w:hAnsi="Cambria" w:cs="Cambria"/>
          <w:sz w:val="24"/>
          <w:szCs w:val="24"/>
        </w:rPr>
      </w:pPr>
      <w:r>
        <w:rPr>
          <w:rFonts w:ascii="Cambria" w:eastAsia="Cambria" w:hAnsi="Cambria" w:cs="Cambria"/>
          <w:b/>
          <w:sz w:val="24"/>
          <w:szCs w:val="24"/>
        </w:rPr>
        <w:t>Activity 1.1: Create AWS Account</w:t>
      </w:r>
    </w:p>
    <w:p w:rsidR="005C7EB5" w:rsidRDefault="00D82C7B" w:rsidP="009A7DAC">
      <w:pPr>
        <w:numPr>
          <w:ilvl w:val="1"/>
          <w:numId w:val="14"/>
        </w:numPr>
        <w:spacing w:after="240"/>
        <w:rPr>
          <w:rFonts w:ascii="Cambria" w:eastAsia="Cambria" w:hAnsi="Cambria" w:cs="Cambria"/>
        </w:rPr>
      </w:pPr>
      <w:r>
        <w:rPr>
          <w:rFonts w:ascii="Cambria" w:eastAsia="Cambria" w:hAnsi="Cambria" w:cs="Cambria"/>
        </w:rPr>
        <w:t>Sign up for an AWS account and configure billing settings.</w:t>
      </w:r>
    </w:p>
    <w:p w:rsidR="005C7EB5" w:rsidRDefault="00D82C7B">
      <w:pPr>
        <w:spacing w:before="240" w:after="240"/>
        <w:rPr>
          <w:rFonts w:ascii="Cambria" w:eastAsia="Cambria" w:hAnsi="Cambria" w:cs="Cambria"/>
          <w:b/>
          <w:sz w:val="18"/>
          <w:szCs w:val="18"/>
        </w:rPr>
      </w:pPr>
      <w:r>
        <w:rPr>
          <w:rFonts w:ascii="Cambria" w:eastAsia="Cambria" w:hAnsi="Cambria" w:cs="Cambria"/>
          <w:noProof/>
          <w:sz w:val="18"/>
          <w:szCs w:val="18"/>
          <w:lang w:val="en-IN"/>
        </w:rPr>
        <w:lastRenderedPageBreak/>
        <w:drawing>
          <wp:inline distT="114300" distB="114300" distL="114300" distR="114300">
            <wp:extent cx="5875020" cy="1706880"/>
            <wp:effectExtent l="0" t="0" r="0" b="7620"/>
            <wp:docPr id="18574866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876982" cy="1707450"/>
                    </a:xfrm>
                    <a:prstGeom prst="rect">
                      <a:avLst/>
                    </a:prstGeom>
                    <a:ln/>
                  </pic:spPr>
                </pic:pic>
              </a:graphicData>
            </a:graphic>
          </wp:inline>
        </w:drawing>
      </w:r>
    </w:p>
    <w:p w:rsidR="005C7EB5" w:rsidRDefault="005C7EB5">
      <w:pPr>
        <w:spacing w:before="240"/>
        <w:ind w:left="720"/>
        <w:rPr>
          <w:rFonts w:ascii="Cambria" w:eastAsia="Cambria" w:hAnsi="Cambria" w:cs="Cambria"/>
          <w:b/>
          <w:sz w:val="24"/>
          <w:szCs w:val="24"/>
        </w:rPr>
      </w:pPr>
    </w:p>
    <w:p w:rsidR="005C7EB5" w:rsidRDefault="00D82C7B" w:rsidP="009A7DAC">
      <w:pPr>
        <w:numPr>
          <w:ilvl w:val="0"/>
          <w:numId w:val="14"/>
        </w:numPr>
        <w:spacing w:before="240"/>
        <w:rPr>
          <w:rFonts w:ascii="Cambria" w:eastAsia="Cambria" w:hAnsi="Cambria" w:cs="Cambria"/>
          <w:sz w:val="24"/>
          <w:szCs w:val="24"/>
        </w:rPr>
      </w:pPr>
      <w:r>
        <w:rPr>
          <w:rFonts w:ascii="Cambria" w:eastAsia="Cambria" w:hAnsi="Cambria" w:cs="Cambria"/>
          <w:b/>
          <w:sz w:val="24"/>
          <w:szCs w:val="24"/>
        </w:rPr>
        <w:t>Activity 1.2: Login to AWS Management Console</w:t>
      </w:r>
    </w:p>
    <w:p w:rsidR="005C7EB5" w:rsidRDefault="005C7EB5">
      <w:pPr>
        <w:spacing w:before="240"/>
        <w:rPr>
          <w:rFonts w:ascii="Cambria" w:eastAsia="Cambria" w:hAnsi="Cambria" w:cs="Cambria"/>
          <w:b/>
          <w:sz w:val="24"/>
          <w:szCs w:val="24"/>
        </w:rPr>
      </w:pPr>
    </w:p>
    <w:p w:rsidR="005C7EB5" w:rsidRDefault="00D82C7B" w:rsidP="009A7DAC">
      <w:pPr>
        <w:numPr>
          <w:ilvl w:val="1"/>
          <w:numId w:val="14"/>
        </w:numPr>
        <w:spacing w:after="240"/>
        <w:rPr>
          <w:rFonts w:ascii="Cambria" w:eastAsia="Cambria" w:hAnsi="Cambria" w:cs="Cambria"/>
        </w:rPr>
      </w:pPr>
      <w:r>
        <w:rPr>
          <w:rFonts w:ascii="Cambria" w:eastAsia="Cambria" w:hAnsi="Cambria" w:cs="Cambria"/>
        </w:rPr>
        <w:t>Access the AWS Management Console using your login credentials.</w:t>
      </w:r>
    </w:p>
    <w:p w:rsidR="005C7EB5" w:rsidRDefault="00D82C7B">
      <w:pPr>
        <w:ind w:left="72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2717800"/>
            <wp:effectExtent l="0" t="0" r="0" b="0"/>
            <wp:docPr id="185748664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7"/>
                    <a:srcRect/>
                    <a:stretch>
                      <a:fillRect/>
                    </a:stretch>
                  </pic:blipFill>
                  <pic:spPr>
                    <a:xfrm>
                      <a:off x="0" y="0"/>
                      <a:ext cx="5943600" cy="2717800"/>
                    </a:xfrm>
                    <a:prstGeom prst="rect">
                      <a:avLst/>
                    </a:prstGeom>
                    <a:ln/>
                  </pic:spPr>
                </pic:pic>
              </a:graphicData>
            </a:graphic>
          </wp:inline>
        </w:drawing>
      </w:r>
    </w:p>
    <w:p w:rsidR="005C7EB5" w:rsidRDefault="005C7EB5">
      <w:pPr>
        <w:rPr>
          <w:rFonts w:ascii="Cambria" w:eastAsia="Cambria" w:hAnsi="Cambria" w:cs="Cambria"/>
          <w:sz w:val="18"/>
          <w:szCs w:val="18"/>
        </w:rPr>
      </w:pPr>
    </w:p>
    <w:p w:rsidR="005C7EB5" w:rsidRDefault="005C7EB5">
      <w:pPr>
        <w:spacing w:before="240" w:after="240"/>
        <w:rPr>
          <w:rFonts w:ascii="Cambria" w:eastAsia="Cambria" w:hAnsi="Cambria" w:cs="Cambria"/>
          <w:b/>
          <w:sz w:val="28"/>
          <w:szCs w:val="28"/>
        </w:rPr>
      </w:pPr>
    </w:p>
    <w:p w:rsidR="005C7EB5" w:rsidRDefault="00D82C7B">
      <w:pPr>
        <w:spacing w:before="240" w:after="240"/>
        <w:rPr>
          <w:rFonts w:ascii="Cambria" w:eastAsia="Cambria" w:hAnsi="Cambria" w:cs="Cambria"/>
          <w:b/>
          <w:sz w:val="28"/>
          <w:szCs w:val="28"/>
        </w:rPr>
      </w:pPr>
      <w:r>
        <w:rPr>
          <w:rFonts w:ascii="Cambria" w:eastAsia="Cambria" w:hAnsi="Cambria" w:cs="Cambria"/>
          <w:b/>
          <w:sz w:val="28"/>
          <w:szCs w:val="28"/>
        </w:rPr>
        <w:t>Milestone 2: RDS Database Creation and Setup</w:t>
      </w:r>
    </w:p>
    <w:p w:rsidR="005C7EB5" w:rsidRDefault="00D82C7B" w:rsidP="009A7DAC">
      <w:pPr>
        <w:numPr>
          <w:ilvl w:val="0"/>
          <w:numId w:val="15"/>
        </w:numPr>
        <w:spacing w:before="240"/>
        <w:rPr>
          <w:rFonts w:ascii="Cambria" w:eastAsia="Cambria" w:hAnsi="Cambria" w:cs="Cambria"/>
          <w:sz w:val="24"/>
          <w:szCs w:val="24"/>
        </w:rPr>
      </w:pPr>
      <w:r>
        <w:rPr>
          <w:rFonts w:ascii="Cambria" w:eastAsia="Cambria" w:hAnsi="Cambria" w:cs="Cambria"/>
          <w:b/>
          <w:sz w:val="24"/>
          <w:szCs w:val="24"/>
        </w:rPr>
        <w:t>Activity 2.1: Create an RDS Instance</w:t>
      </w:r>
    </w:p>
    <w:p w:rsidR="005C7EB5" w:rsidRDefault="00D82C7B" w:rsidP="009A7DAC">
      <w:pPr>
        <w:numPr>
          <w:ilvl w:val="1"/>
          <w:numId w:val="15"/>
        </w:numPr>
        <w:spacing w:after="240"/>
        <w:rPr>
          <w:rFonts w:ascii="Cambria" w:eastAsia="Cambria" w:hAnsi="Cambria" w:cs="Cambria"/>
        </w:rPr>
      </w:pPr>
      <w:r>
        <w:rPr>
          <w:rFonts w:ascii="Cambria" w:eastAsia="Cambria" w:hAnsi="Cambria" w:cs="Cambria"/>
        </w:rPr>
        <w:t>Choose the RDS service from the AWS Management Console.</w:t>
      </w:r>
    </w:p>
    <w:p w:rsidR="005C7EB5" w:rsidRDefault="00D82C7B">
      <w:pPr>
        <w:spacing w:before="240" w:after="240"/>
        <w:ind w:left="72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5943600" cy="2616200"/>
            <wp:effectExtent l="0" t="0" r="0" b="0"/>
            <wp:docPr id="185748664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
                    <a:srcRect/>
                    <a:stretch>
                      <a:fillRect/>
                    </a:stretch>
                  </pic:blipFill>
                  <pic:spPr>
                    <a:xfrm>
                      <a:off x="0" y="0"/>
                      <a:ext cx="5943600" cy="2616200"/>
                    </a:xfrm>
                    <a:prstGeom prst="rect">
                      <a:avLst/>
                    </a:prstGeom>
                    <a:ln/>
                  </pic:spPr>
                </pic:pic>
              </a:graphicData>
            </a:graphic>
          </wp:inline>
        </w:drawing>
      </w:r>
    </w:p>
    <w:p w:rsidR="005C7EB5" w:rsidRDefault="005C7EB5">
      <w:pPr>
        <w:spacing w:before="240" w:after="240"/>
        <w:rPr>
          <w:rFonts w:ascii="Cambria" w:eastAsia="Cambria" w:hAnsi="Cambria" w:cs="Cambria"/>
          <w:sz w:val="18"/>
          <w:szCs w:val="18"/>
        </w:rPr>
      </w:pPr>
    </w:p>
    <w:p w:rsidR="005C7EB5" w:rsidRDefault="00D82C7B" w:rsidP="009A7DAC">
      <w:pPr>
        <w:numPr>
          <w:ilvl w:val="0"/>
          <w:numId w:val="2"/>
        </w:numPr>
        <w:spacing w:before="240" w:after="240"/>
        <w:rPr>
          <w:rFonts w:ascii="Cambria" w:eastAsia="Cambria" w:hAnsi="Cambria" w:cs="Cambria"/>
          <w:sz w:val="18"/>
          <w:szCs w:val="18"/>
        </w:rPr>
      </w:pPr>
      <w:r>
        <w:rPr>
          <w:rFonts w:ascii="Cambria" w:eastAsia="Cambria" w:hAnsi="Cambria" w:cs="Cambria"/>
          <w:sz w:val="18"/>
          <w:szCs w:val="18"/>
        </w:rPr>
        <w:t xml:space="preserve"> Click on Create database either on Dashboard or Databases Console</w:t>
      </w:r>
    </w:p>
    <w:p w:rsidR="005C7EB5" w:rsidRDefault="00D82C7B">
      <w:pPr>
        <w:spacing w:before="240" w:after="240"/>
        <w:ind w:left="72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2947988"/>
            <wp:effectExtent l="0" t="0" r="0" b="0"/>
            <wp:docPr id="18574866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a:srcRect/>
                    <a:stretch>
                      <a:fillRect/>
                    </a:stretch>
                  </pic:blipFill>
                  <pic:spPr>
                    <a:xfrm>
                      <a:off x="0" y="0"/>
                      <a:ext cx="5943600" cy="2947988"/>
                    </a:xfrm>
                    <a:prstGeom prst="rect">
                      <a:avLst/>
                    </a:prstGeom>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1422400"/>
            <wp:effectExtent l="0" t="0" r="0" b="0"/>
            <wp:docPr id="18574866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943600" cy="1422400"/>
                    </a:xfrm>
                    <a:prstGeom prst="rect">
                      <a:avLst/>
                    </a:prstGeom>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5943600" cy="1981200"/>
            <wp:effectExtent l="0" t="0" r="0" b="0"/>
            <wp:docPr id="185748664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943600" cy="1981200"/>
                    </a:xfrm>
                    <a:prstGeom prst="rect">
                      <a:avLst/>
                    </a:prstGeom>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sz w:val="18"/>
          <w:szCs w:val="18"/>
        </w:rPr>
        <w:t xml:space="preserve">               </w:t>
      </w:r>
    </w:p>
    <w:p w:rsidR="005C7EB5" w:rsidRDefault="005C7EB5">
      <w:pPr>
        <w:spacing w:before="240" w:after="240"/>
        <w:ind w:left="1440"/>
        <w:rPr>
          <w:rFonts w:ascii="Cambria" w:eastAsia="Cambria" w:hAnsi="Cambria" w:cs="Cambria"/>
          <w:sz w:val="18"/>
          <w:szCs w:val="18"/>
        </w:rPr>
      </w:pPr>
    </w:p>
    <w:p w:rsidR="005C7EB5" w:rsidRDefault="00D82C7B" w:rsidP="009A7DAC">
      <w:pPr>
        <w:numPr>
          <w:ilvl w:val="1"/>
          <w:numId w:val="15"/>
        </w:numPr>
        <w:spacing w:before="240" w:after="240"/>
        <w:rPr>
          <w:rFonts w:ascii="Cambria" w:eastAsia="Cambria" w:hAnsi="Cambria" w:cs="Cambria"/>
        </w:rPr>
      </w:pPr>
      <w:r>
        <w:rPr>
          <w:rFonts w:ascii="Cambria" w:eastAsia="Cambria" w:hAnsi="Cambria" w:cs="Cambria"/>
        </w:rPr>
        <w:t>Select MySQL as the database engine, configure the instance settings (e.g., storage, instance class), and launch the RDS instance.</w:t>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343525" cy="3711544"/>
            <wp:effectExtent l="0" t="0" r="0" b="0"/>
            <wp:docPr id="185748658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343525" cy="3711544"/>
                    </a:xfrm>
                    <a:prstGeom prst="rect">
                      <a:avLst/>
                    </a:prstGeom>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5943600" cy="2840355"/>
            <wp:effectExtent l="0" t="0" r="0" b="0"/>
            <wp:docPr id="185748664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943600" cy="2840355"/>
                    </a:xfrm>
                    <a:prstGeom prst="rect">
                      <a:avLst/>
                    </a:prstGeom>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3489960"/>
            <wp:effectExtent l="0" t="0" r="0" b="0"/>
            <wp:docPr id="185748665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4"/>
                    <a:srcRect/>
                    <a:stretch>
                      <a:fillRect/>
                    </a:stretch>
                  </pic:blipFill>
                  <pic:spPr>
                    <a:xfrm>
                      <a:off x="0" y="0"/>
                      <a:ext cx="5943600" cy="3489960"/>
                    </a:xfrm>
                    <a:prstGeom prst="rect">
                      <a:avLst/>
                    </a:prstGeom>
                    <a:ln/>
                  </pic:spPr>
                </pic:pic>
              </a:graphicData>
            </a:graphic>
          </wp:inline>
        </w:drawing>
      </w:r>
      <w:r w:rsidRPr="00D82C7B">
        <w:rPr>
          <w:rFonts w:ascii="Cambria" w:eastAsia="Cambria" w:hAnsi="Cambria" w:cs="Cambria"/>
          <w:noProof/>
          <w:sz w:val="18"/>
          <w:szCs w:val="18"/>
          <w:lang w:val="en-IN"/>
        </w:rPr>
        <w:t xml:space="preserve"> </w:t>
      </w:r>
      <w:r>
        <w:rPr>
          <w:rFonts w:ascii="Cambria" w:eastAsia="Cambria" w:hAnsi="Cambria" w:cs="Cambria"/>
          <w:noProof/>
          <w:sz w:val="18"/>
          <w:szCs w:val="18"/>
          <w:lang w:val="en-IN"/>
        </w:rPr>
        <w:lastRenderedPageBreak/>
        <w:drawing>
          <wp:inline distT="114300" distB="114300" distL="114300" distR="114300" wp14:anchorId="146C2ACB" wp14:editId="14B27A8D">
            <wp:extent cx="5276850" cy="3919538"/>
            <wp:effectExtent l="0" t="0" r="0" b="0"/>
            <wp:docPr id="185748660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276850" cy="3919538"/>
                    </a:xfrm>
                    <a:prstGeom prst="rect">
                      <a:avLst/>
                    </a:prstGeom>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3309938"/>
            <wp:effectExtent l="0" t="0" r="0" b="0"/>
            <wp:docPr id="185748664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943600" cy="3309938"/>
                    </a:xfrm>
                    <a:prstGeom prst="rect">
                      <a:avLst/>
                    </a:prstGeom>
                    <a:ln/>
                  </pic:spPr>
                </pic:pic>
              </a:graphicData>
            </a:graphic>
          </wp:inline>
        </w:drawing>
      </w:r>
    </w:p>
    <w:p w:rsidR="00D82C7B"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14:anchorId="146C2ACB" wp14:editId="14B27A8D">
            <wp:extent cx="5276850" cy="3919538"/>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276850" cy="3919538"/>
                    </a:xfrm>
                    <a:prstGeom prst="rect">
                      <a:avLst/>
                    </a:prstGeom>
                    <a:ln/>
                  </pic:spPr>
                </pic:pic>
              </a:graphicData>
            </a:graphic>
          </wp:inline>
        </w:drawing>
      </w:r>
    </w:p>
    <w:p w:rsidR="00D82C7B" w:rsidRDefault="00D82C7B">
      <w:pPr>
        <w:spacing w:before="240" w:after="240"/>
        <w:rPr>
          <w:rFonts w:ascii="Cambria" w:eastAsia="Cambria" w:hAnsi="Cambria" w:cs="Cambria"/>
          <w:sz w:val="18"/>
          <w:szCs w:val="18"/>
        </w:rPr>
      </w:pPr>
      <w:r>
        <w:rPr>
          <w:noProof/>
          <w:lang w:val="en-IN"/>
        </w:rPr>
        <w:drawing>
          <wp:inline distT="0" distB="0" distL="0" distR="0">
            <wp:extent cx="5943600" cy="3580200"/>
            <wp:effectExtent l="0" t="0" r="0" b="1270"/>
            <wp:docPr id="34" name="Picture 34" descr="https://lh7-rt.googleusercontent.com/docsz/AD_4nXc7nj8gn9CPl8cGYjkgk-Wu2r1e55cC8gmjRe0vFQJuaV-nLxoDROBSnHBGbujh6EPl0fQivbIJcZFh_PkYUIaFrnToyHVcbnrsnNlUfqwkp7IHOn_AhQ-yKCfHoFi7hOUpEX9G3gKZY8ItD9l-T3mSniwI?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7nj8gn9CPl8cGYjkgk-Wu2r1e55cC8gmjRe0vFQJuaV-nLxoDROBSnHBGbujh6EPl0fQivbIJcZFh_PkYUIaFrnToyHVcbnrsnNlUfqwkp7IHOn_AhQ-yKCfHoFi7hOUpEX9G3gKZY8ItD9l-T3mSniwI?key=Rfn3JXwM-mclWa8azgTUJ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80200"/>
                    </a:xfrm>
                    <a:prstGeom prst="rect">
                      <a:avLst/>
                    </a:prstGeom>
                    <a:noFill/>
                    <a:ln>
                      <a:noFill/>
                    </a:ln>
                  </pic:spPr>
                </pic:pic>
              </a:graphicData>
            </a:graphic>
          </wp:inline>
        </w:drawing>
      </w:r>
    </w:p>
    <w:p w:rsidR="00D82C7B" w:rsidRDefault="00D82C7B">
      <w:pPr>
        <w:spacing w:before="240" w:after="240"/>
        <w:rPr>
          <w:rFonts w:ascii="Cambria" w:eastAsia="Cambria" w:hAnsi="Cambria" w:cs="Cambria"/>
          <w:sz w:val="18"/>
          <w:szCs w:val="18"/>
        </w:rPr>
      </w:pPr>
      <w:r>
        <w:rPr>
          <w:noProof/>
          <w:lang w:val="en-IN"/>
        </w:rPr>
        <w:lastRenderedPageBreak/>
        <w:drawing>
          <wp:inline distT="0" distB="0" distL="0" distR="0">
            <wp:extent cx="5943600" cy="4328661"/>
            <wp:effectExtent l="0" t="0" r="0" b="0"/>
            <wp:docPr id="35" name="Picture 35" descr="https://lh7-rt.googleusercontent.com/docsz/AD_4nXftN4A5YRK-S_B1ylQsykDJrK5eUbL8eEjRhSvaX_1BlW8WhdrEJ9Mi6RQ3X6zynKraIaD-7JKbkltiFxnyaDl2v4h6opLo4Ij7jdoNs-_vwErjuHnj0G6HGx1NcSZC1Sj3Sw5LadLmGujc6yvR-xV5qV0w?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tN4A5YRK-S_B1ylQsykDJrK5eUbL8eEjRhSvaX_1BlW8WhdrEJ9Mi6RQ3X6zynKraIaD-7JKbkltiFxnyaDl2v4h6opLo4Ij7jdoNs-_vwErjuHnj0G6HGx1NcSZC1Sj3Sw5LadLmGujc6yvR-xV5qV0w?key=Rfn3JXwM-mclWa8azgTUJ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328661"/>
                    </a:xfrm>
                    <a:prstGeom prst="rect">
                      <a:avLst/>
                    </a:prstGeom>
                    <a:noFill/>
                    <a:ln>
                      <a:noFill/>
                    </a:ln>
                  </pic:spPr>
                </pic:pic>
              </a:graphicData>
            </a:graphic>
          </wp:inline>
        </w:drawing>
      </w:r>
    </w:p>
    <w:p w:rsidR="00D82C7B" w:rsidRDefault="00D82C7B">
      <w:pPr>
        <w:spacing w:before="240" w:after="240"/>
        <w:rPr>
          <w:rFonts w:ascii="Cambria" w:eastAsia="Cambria" w:hAnsi="Cambria" w:cs="Cambria"/>
          <w:sz w:val="18"/>
          <w:szCs w:val="18"/>
        </w:rPr>
      </w:pPr>
      <w:r>
        <w:rPr>
          <w:noProof/>
          <w:lang w:val="en-IN"/>
        </w:rPr>
        <w:lastRenderedPageBreak/>
        <w:drawing>
          <wp:inline distT="0" distB="0" distL="0" distR="0">
            <wp:extent cx="5943600" cy="4134338"/>
            <wp:effectExtent l="0" t="0" r="0" b="0"/>
            <wp:docPr id="36" name="Picture 36" descr="https://lh7-rt.googleusercontent.com/docsz/AD_4nXfvPWyfoT_tgtFGnVQ7GLA4OgQ7ItMQpx8FOBwU_s5cZYXAa1QVN8oKcFrOw-e_6FKJTYcJhiIyD5dfZPB5qBFslaWdfpU6xmfpCmEW_CnoDvksUNH1OZgGejs8mUrazHm04BQ6vI-p3zDbIFdqnoauEwDs?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vPWyfoT_tgtFGnVQ7GLA4OgQ7ItMQpx8FOBwU_s5cZYXAa1QVN8oKcFrOw-e_6FKJTYcJhiIyD5dfZPB5qBFslaWdfpU6xmfpCmEW_CnoDvksUNH1OZgGejs8mUrazHm04BQ6vI-p3zDbIFdqnoauEwDs?key=Rfn3JXwM-mclWa8azgTUJ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34338"/>
                    </a:xfrm>
                    <a:prstGeom prst="rect">
                      <a:avLst/>
                    </a:prstGeom>
                    <a:noFill/>
                    <a:ln>
                      <a:noFill/>
                    </a:ln>
                  </pic:spPr>
                </pic:pic>
              </a:graphicData>
            </a:graphic>
          </wp:inline>
        </w:drawing>
      </w:r>
    </w:p>
    <w:p w:rsidR="005C7EB5" w:rsidRPr="00D82C7B" w:rsidRDefault="00D82C7B" w:rsidP="00D82C7B">
      <w:pPr>
        <w:spacing w:before="240" w:after="240"/>
        <w:rPr>
          <w:rFonts w:ascii="Cambria" w:eastAsia="Cambria" w:hAnsi="Cambria" w:cs="Cambria"/>
          <w:sz w:val="18"/>
          <w:szCs w:val="18"/>
        </w:rPr>
      </w:pPr>
      <w:r>
        <w:rPr>
          <w:noProof/>
          <w:lang w:val="en-IN"/>
        </w:rPr>
        <w:drawing>
          <wp:inline distT="0" distB="0" distL="0" distR="0">
            <wp:extent cx="5943600" cy="4230445"/>
            <wp:effectExtent l="0" t="0" r="0" b="0"/>
            <wp:docPr id="37" name="Picture 37" descr="https://lh7-rt.googleusercontent.com/docsz/AD_4nXc7BYMkhUadopdQxsdYAgbLfrAzxqmB5eDu4xtn6xCoTFWzf_XNxsLoiJybtZ0rVEdxBjaW_jt8EHDnc5MnbqOxiqzMaGXWtBLkSbuVLBlAutZqob34we5A7L2Dqq9b5gVnK-ysMfNOyX30Noyd7A8fIck?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c7BYMkhUadopdQxsdYAgbLfrAzxqmB5eDu4xtn6xCoTFWzf_XNxsLoiJybtZ0rVEdxBjaW_jt8EHDnc5MnbqOxiqzMaGXWtBLkSbuVLBlAutZqob34we5A7L2Dqq9b5gVnK-ysMfNOyX30Noyd7A8fIck?key=Rfn3JXwM-mclWa8azgTUJ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30445"/>
                    </a:xfrm>
                    <a:prstGeom prst="rect">
                      <a:avLst/>
                    </a:prstGeom>
                    <a:noFill/>
                    <a:ln>
                      <a:noFill/>
                    </a:ln>
                  </pic:spPr>
                </pic:pic>
              </a:graphicData>
            </a:graphic>
          </wp:inline>
        </w:drawing>
      </w:r>
    </w:p>
    <w:p w:rsidR="005C7EB5" w:rsidRDefault="00D82C7B" w:rsidP="009A7DAC">
      <w:pPr>
        <w:numPr>
          <w:ilvl w:val="0"/>
          <w:numId w:val="15"/>
        </w:numPr>
        <w:spacing w:before="240"/>
        <w:rPr>
          <w:rFonts w:ascii="Cambria" w:eastAsia="Cambria" w:hAnsi="Cambria" w:cs="Cambria"/>
          <w:sz w:val="24"/>
          <w:szCs w:val="24"/>
        </w:rPr>
      </w:pPr>
      <w:r>
        <w:rPr>
          <w:rFonts w:ascii="Cambria" w:eastAsia="Cambria" w:hAnsi="Cambria" w:cs="Cambria"/>
          <w:b/>
          <w:sz w:val="24"/>
          <w:szCs w:val="24"/>
        </w:rPr>
        <w:lastRenderedPageBreak/>
        <w:t>Activity 2.2: Configure Database Access</w:t>
      </w:r>
    </w:p>
    <w:p w:rsidR="005C7EB5" w:rsidRDefault="00D82C7B">
      <w:pPr>
        <w:spacing w:after="240"/>
        <w:ind w:left="1440"/>
        <w:rPr>
          <w:rFonts w:ascii="Cambria" w:eastAsia="Cambria" w:hAnsi="Cambria" w:cs="Cambria"/>
          <w:sz w:val="20"/>
          <w:szCs w:val="20"/>
        </w:rPr>
      </w:pPr>
      <w:r>
        <w:rPr>
          <w:rFonts w:ascii="Cambria" w:eastAsia="Cambria" w:hAnsi="Cambria" w:cs="Cambria"/>
          <w:sz w:val="20"/>
          <w:szCs w:val="20"/>
        </w:rPr>
        <w:t>Set up security groups, create database credentials, and configure access policies to ensure secure connectivity to the database.</w:t>
      </w:r>
    </w:p>
    <w:p w:rsidR="005C7EB5" w:rsidRDefault="00D82C7B" w:rsidP="009A7DAC">
      <w:pPr>
        <w:numPr>
          <w:ilvl w:val="0"/>
          <w:numId w:val="4"/>
        </w:numPr>
        <w:spacing w:after="240"/>
        <w:rPr>
          <w:rFonts w:ascii="Cambria" w:eastAsia="Cambria" w:hAnsi="Cambria" w:cs="Cambria"/>
        </w:rPr>
      </w:pPr>
      <w:r>
        <w:rPr>
          <w:rFonts w:ascii="Cambria" w:eastAsia="Cambria" w:hAnsi="Cambria" w:cs="Cambria"/>
          <w:sz w:val="18"/>
          <w:szCs w:val="18"/>
        </w:rPr>
        <w:t>C</w:t>
      </w:r>
      <w:r>
        <w:rPr>
          <w:rFonts w:ascii="Cambria" w:eastAsia="Cambria" w:hAnsi="Cambria" w:cs="Cambria"/>
          <w:sz w:val="20"/>
          <w:szCs w:val="20"/>
        </w:rPr>
        <w:t>opy Endpoint Link</w:t>
      </w:r>
    </w:p>
    <w:p w:rsidR="005C7EB5" w:rsidRDefault="00D82C7B">
      <w:pPr>
        <w:spacing w:before="240"/>
        <w:ind w:left="720"/>
        <w:rPr>
          <w:rFonts w:ascii="Cambria" w:eastAsia="Cambria" w:hAnsi="Cambria" w:cs="Cambria"/>
          <w:b/>
          <w:sz w:val="18"/>
          <w:szCs w:val="18"/>
        </w:rPr>
      </w:pPr>
      <w:r>
        <w:rPr>
          <w:rFonts w:ascii="Cambria" w:eastAsia="Cambria" w:hAnsi="Cambria" w:cs="Cambria"/>
          <w:b/>
          <w:noProof/>
          <w:sz w:val="18"/>
          <w:szCs w:val="18"/>
          <w:lang w:val="en-IN"/>
        </w:rPr>
        <w:drawing>
          <wp:inline distT="114300" distB="114300" distL="114300" distR="114300">
            <wp:extent cx="5943600" cy="3136900"/>
            <wp:effectExtent l="0" t="0" r="0" b="0"/>
            <wp:docPr id="185748658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3136900"/>
                    </a:xfrm>
                    <a:prstGeom prst="rect">
                      <a:avLst/>
                    </a:prstGeom>
                    <a:ln/>
                  </pic:spPr>
                </pic:pic>
              </a:graphicData>
            </a:graphic>
          </wp:inline>
        </w:drawing>
      </w:r>
    </w:p>
    <w:p w:rsidR="005C7EB5" w:rsidRDefault="005C7EB5">
      <w:pPr>
        <w:spacing w:before="240"/>
        <w:ind w:left="720"/>
        <w:rPr>
          <w:rFonts w:ascii="Cambria" w:eastAsia="Cambria" w:hAnsi="Cambria" w:cs="Cambria"/>
          <w:b/>
          <w:sz w:val="18"/>
          <w:szCs w:val="18"/>
        </w:rPr>
      </w:pPr>
    </w:p>
    <w:p w:rsidR="005C7EB5" w:rsidRDefault="005C7EB5">
      <w:pPr>
        <w:spacing w:before="240"/>
        <w:ind w:left="720"/>
        <w:rPr>
          <w:rFonts w:ascii="Cambria" w:eastAsia="Cambria" w:hAnsi="Cambria" w:cs="Cambria"/>
          <w:b/>
          <w:sz w:val="18"/>
          <w:szCs w:val="18"/>
        </w:rPr>
      </w:pPr>
    </w:p>
    <w:p w:rsidR="005C7EB5" w:rsidRDefault="005C7EB5">
      <w:pPr>
        <w:spacing w:before="240"/>
        <w:ind w:left="720"/>
        <w:rPr>
          <w:rFonts w:ascii="Cambria" w:eastAsia="Cambria" w:hAnsi="Cambria" w:cs="Cambria"/>
          <w:b/>
          <w:sz w:val="18"/>
          <w:szCs w:val="18"/>
        </w:rPr>
      </w:pPr>
    </w:p>
    <w:p w:rsidR="005C7EB5" w:rsidRDefault="005C7EB5">
      <w:pPr>
        <w:spacing w:before="240"/>
        <w:ind w:left="720"/>
        <w:rPr>
          <w:rFonts w:ascii="Cambria" w:eastAsia="Cambria" w:hAnsi="Cambria" w:cs="Cambria"/>
          <w:b/>
          <w:sz w:val="18"/>
          <w:szCs w:val="18"/>
        </w:rPr>
      </w:pPr>
    </w:p>
    <w:p w:rsidR="005C7EB5" w:rsidRDefault="005C7EB5">
      <w:pPr>
        <w:spacing w:before="240"/>
        <w:ind w:left="720"/>
        <w:rPr>
          <w:rFonts w:ascii="Cambria" w:eastAsia="Cambria" w:hAnsi="Cambria" w:cs="Cambria"/>
          <w:b/>
          <w:sz w:val="18"/>
          <w:szCs w:val="18"/>
        </w:rPr>
      </w:pPr>
    </w:p>
    <w:p w:rsidR="005C7EB5" w:rsidRDefault="00D82C7B" w:rsidP="009A7DAC">
      <w:pPr>
        <w:numPr>
          <w:ilvl w:val="0"/>
          <w:numId w:val="15"/>
        </w:numPr>
        <w:spacing w:before="240"/>
        <w:rPr>
          <w:rFonts w:ascii="Cambria" w:eastAsia="Cambria" w:hAnsi="Cambria" w:cs="Cambria"/>
          <w:sz w:val="24"/>
          <w:szCs w:val="24"/>
        </w:rPr>
      </w:pPr>
      <w:r>
        <w:rPr>
          <w:rFonts w:ascii="Cambria" w:eastAsia="Cambria" w:hAnsi="Cambria" w:cs="Cambria"/>
          <w:b/>
          <w:sz w:val="24"/>
          <w:szCs w:val="24"/>
        </w:rPr>
        <w:t>Activity 2.3: Install MySQL Workbench</w:t>
      </w:r>
    </w:p>
    <w:p w:rsidR="005C7EB5" w:rsidRDefault="00D82C7B" w:rsidP="009A7DAC">
      <w:pPr>
        <w:numPr>
          <w:ilvl w:val="1"/>
          <w:numId w:val="15"/>
        </w:numPr>
        <w:spacing w:after="240"/>
        <w:rPr>
          <w:rFonts w:ascii="Cambria" w:eastAsia="Cambria" w:hAnsi="Cambria" w:cs="Cambria"/>
        </w:rPr>
      </w:pPr>
      <w:r>
        <w:rPr>
          <w:rFonts w:ascii="Cambria" w:eastAsia="Cambria" w:hAnsi="Cambria" w:cs="Cambria"/>
        </w:rPr>
        <w:t>Download and install MySQL Workbench on your local machine for database management.</w:t>
      </w:r>
    </w:p>
    <w:p w:rsidR="005C7EB5" w:rsidRDefault="00D82C7B">
      <w:pPr>
        <w:spacing w:before="240" w:after="240"/>
        <w:ind w:left="72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3551173" cy="2708908"/>
            <wp:effectExtent l="0" t="0" r="0" b="0"/>
            <wp:docPr id="18574866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3551173" cy="2708908"/>
                    </a:xfrm>
                    <a:prstGeom prst="rect">
                      <a:avLst/>
                    </a:prstGeom>
                    <a:ln/>
                  </pic:spPr>
                </pic:pic>
              </a:graphicData>
            </a:graphic>
          </wp:inline>
        </w:drawing>
      </w:r>
      <w:r>
        <w:rPr>
          <w:rFonts w:ascii="Cambria" w:eastAsia="Cambria" w:hAnsi="Cambria" w:cs="Cambria"/>
          <w:noProof/>
          <w:sz w:val="18"/>
          <w:szCs w:val="18"/>
          <w:lang w:val="en-IN"/>
        </w:rPr>
        <w:drawing>
          <wp:inline distT="114300" distB="114300" distL="114300" distR="114300">
            <wp:extent cx="3885951" cy="1868246"/>
            <wp:effectExtent l="0" t="0" r="0" b="0"/>
            <wp:docPr id="185748665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3"/>
                    <a:srcRect/>
                    <a:stretch>
                      <a:fillRect/>
                    </a:stretch>
                  </pic:blipFill>
                  <pic:spPr>
                    <a:xfrm>
                      <a:off x="0" y="0"/>
                      <a:ext cx="3885951" cy="1868246"/>
                    </a:xfrm>
                    <a:prstGeom prst="rect">
                      <a:avLst/>
                    </a:prstGeom>
                    <a:ln/>
                  </pic:spPr>
                </pic:pic>
              </a:graphicData>
            </a:graphic>
          </wp:inline>
        </w:drawing>
      </w:r>
    </w:p>
    <w:p w:rsidR="005C7EB5" w:rsidRDefault="00D82C7B" w:rsidP="009A7DAC">
      <w:pPr>
        <w:numPr>
          <w:ilvl w:val="1"/>
          <w:numId w:val="15"/>
        </w:numPr>
        <w:spacing w:before="240"/>
        <w:rPr>
          <w:rFonts w:ascii="Cambria" w:eastAsia="Cambria" w:hAnsi="Cambria" w:cs="Cambria"/>
        </w:rPr>
      </w:pPr>
      <w:r>
        <w:rPr>
          <w:rFonts w:ascii="Cambria" w:eastAsia="Cambria" w:hAnsi="Cambria" w:cs="Cambria"/>
          <w:sz w:val="18"/>
          <w:szCs w:val="18"/>
        </w:rPr>
        <w:t>C</w:t>
      </w:r>
      <w:r>
        <w:rPr>
          <w:rFonts w:ascii="Cambria" w:eastAsia="Cambria" w:hAnsi="Cambria" w:cs="Cambria"/>
        </w:rPr>
        <w:t>onnect to the RDS instance via MySQL Workbench using the endpoint and credentials from AWS</w:t>
      </w:r>
    </w:p>
    <w:p w:rsidR="005C7EB5" w:rsidRDefault="005C7EB5">
      <w:pPr>
        <w:ind w:left="1440"/>
        <w:rPr>
          <w:rFonts w:ascii="Cambria" w:eastAsia="Cambria" w:hAnsi="Cambria" w:cs="Cambria"/>
        </w:rPr>
      </w:pPr>
    </w:p>
    <w:p w:rsidR="005C7EB5" w:rsidRDefault="005C7EB5">
      <w:pPr>
        <w:ind w:left="1440"/>
        <w:rPr>
          <w:rFonts w:ascii="Cambria" w:eastAsia="Cambria" w:hAnsi="Cambria" w:cs="Cambria"/>
          <w:sz w:val="18"/>
          <w:szCs w:val="18"/>
        </w:rPr>
      </w:pPr>
    </w:p>
    <w:p w:rsidR="005C7EB5" w:rsidRDefault="00D82C7B">
      <w:pPr>
        <w:ind w:left="14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4291013" cy="2708781"/>
            <wp:effectExtent l="0" t="0" r="0" b="0"/>
            <wp:docPr id="185748665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4291013" cy="2708781"/>
                    </a:xfrm>
                    <a:prstGeom prst="rect">
                      <a:avLst/>
                    </a:prstGeom>
                    <a:ln/>
                  </pic:spPr>
                </pic:pic>
              </a:graphicData>
            </a:graphic>
          </wp:inline>
        </w:drawing>
      </w:r>
    </w:p>
    <w:p w:rsidR="005C7EB5" w:rsidRDefault="005C7EB5">
      <w:pPr>
        <w:ind w:left="1440"/>
        <w:rPr>
          <w:rFonts w:ascii="Cambria" w:eastAsia="Cambria" w:hAnsi="Cambria" w:cs="Cambria"/>
          <w:sz w:val="18"/>
          <w:szCs w:val="18"/>
        </w:rPr>
      </w:pPr>
    </w:p>
    <w:p w:rsidR="005C7EB5" w:rsidRDefault="005C7EB5">
      <w:pPr>
        <w:ind w:left="1440"/>
        <w:rPr>
          <w:rFonts w:ascii="Cambria" w:eastAsia="Cambria" w:hAnsi="Cambria" w:cs="Cambria"/>
          <w:sz w:val="18"/>
          <w:szCs w:val="18"/>
        </w:rPr>
      </w:pPr>
    </w:p>
    <w:p w:rsidR="005C7EB5" w:rsidRDefault="005C7EB5">
      <w:pPr>
        <w:ind w:left="1440"/>
        <w:rPr>
          <w:rFonts w:ascii="Cambria" w:eastAsia="Cambria" w:hAnsi="Cambria" w:cs="Cambria"/>
          <w:sz w:val="18"/>
          <w:szCs w:val="18"/>
        </w:rPr>
      </w:pPr>
    </w:p>
    <w:p w:rsidR="005C7EB5" w:rsidRDefault="00D82C7B" w:rsidP="009A7DAC">
      <w:pPr>
        <w:numPr>
          <w:ilvl w:val="0"/>
          <w:numId w:val="16"/>
        </w:numPr>
        <w:rPr>
          <w:rFonts w:ascii="Cambria" w:eastAsia="Cambria" w:hAnsi="Cambria" w:cs="Cambria"/>
        </w:rPr>
      </w:pPr>
      <w:r>
        <w:rPr>
          <w:rFonts w:ascii="Cambria" w:eastAsia="Cambria" w:hAnsi="Cambria" w:cs="Cambria"/>
        </w:rPr>
        <w:lastRenderedPageBreak/>
        <w:t>Give a connection name.</w:t>
      </w:r>
    </w:p>
    <w:p w:rsidR="005C7EB5" w:rsidRDefault="00D82C7B" w:rsidP="009A7DAC">
      <w:pPr>
        <w:numPr>
          <w:ilvl w:val="0"/>
          <w:numId w:val="16"/>
        </w:numPr>
        <w:rPr>
          <w:rFonts w:ascii="Cambria" w:eastAsia="Cambria" w:hAnsi="Cambria" w:cs="Cambria"/>
        </w:rPr>
      </w:pPr>
      <w:r>
        <w:rPr>
          <w:rFonts w:ascii="Cambria" w:eastAsia="Cambria" w:hAnsi="Cambria" w:cs="Cambria"/>
        </w:rPr>
        <w:t xml:space="preserve">Copy the endpoint from the RDS database that is created in AWS and paste it in </w:t>
      </w:r>
      <w:r>
        <w:rPr>
          <w:rFonts w:ascii="Cambria" w:eastAsia="Cambria" w:hAnsi="Cambria" w:cs="Cambria"/>
          <w:b/>
        </w:rPr>
        <w:t>Hostname.</w:t>
      </w:r>
    </w:p>
    <w:p w:rsidR="005C7EB5" w:rsidRDefault="00D82C7B" w:rsidP="009A7DAC">
      <w:pPr>
        <w:numPr>
          <w:ilvl w:val="0"/>
          <w:numId w:val="16"/>
        </w:numPr>
        <w:rPr>
          <w:rFonts w:ascii="Cambria" w:eastAsia="Cambria" w:hAnsi="Cambria" w:cs="Cambria"/>
        </w:rPr>
      </w:pPr>
      <w:r>
        <w:rPr>
          <w:rFonts w:ascii="Cambria" w:eastAsia="Cambria" w:hAnsi="Cambria" w:cs="Cambria"/>
        </w:rPr>
        <w:t xml:space="preserve">Write the username and enter the </w:t>
      </w:r>
      <w:proofErr w:type="gramStart"/>
      <w:r>
        <w:rPr>
          <w:rFonts w:ascii="Cambria" w:eastAsia="Cambria" w:hAnsi="Cambria" w:cs="Cambria"/>
        </w:rPr>
        <w:t>password ,</w:t>
      </w:r>
      <w:proofErr w:type="gramEnd"/>
      <w:r>
        <w:rPr>
          <w:rFonts w:ascii="Cambria" w:eastAsia="Cambria" w:hAnsi="Cambria" w:cs="Cambria"/>
        </w:rPr>
        <w:t xml:space="preserve"> then click on </w:t>
      </w:r>
      <w:r>
        <w:rPr>
          <w:rFonts w:ascii="Cambria" w:eastAsia="Cambria" w:hAnsi="Cambria" w:cs="Cambria"/>
          <w:b/>
        </w:rPr>
        <w:t>Test Connection</w:t>
      </w:r>
      <w:r>
        <w:rPr>
          <w:rFonts w:ascii="Cambria" w:eastAsia="Cambria" w:hAnsi="Cambria" w:cs="Cambria"/>
        </w:rPr>
        <w:t>.</w:t>
      </w:r>
    </w:p>
    <w:p w:rsidR="005C7EB5" w:rsidRDefault="00D82C7B" w:rsidP="009A7DAC">
      <w:pPr>
        <w:numPr>
          <w:ilvl w:val="0"/>
          <w:numId w:val="16"/>
        </w:numPr>
        <w:spacing w:after="240"/>
        <w:rPr>
          <w:rFonts w:ascii="Cambria" w:eastAsia="Cambria" w:hAnsi="Cambria" w:cs="Cambria"/>
        </w:rPr>
      </w:pPr>
      <w:r>
        <w:rPr>
          <w:rFonts w:ascii="Cambria" w:eastAsia="Cambria" w:hAnsi="Cambria" w:cs="Cambria"/>
        </w:rPr>
        <w:t>Once the connection is successful, you’ll be welcomed with this interface</w:t>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2944" cy="2034540"/>
            <wp:effectExtent l="0" t="0" r="1270" b="3810"/>
            <wp:docPr id="185748659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54664" cy="2038552"/>
                    </a:xfrm>
                    <a:prstGeom prst="rect">
                      <a:avLst/>
                    </a:prstGeom>
                    <a:ln/>
                  </pic:spPr>
                </pic:pic>
              </a:graphicData>
            </a:graphic>
          </wp:inline>
        </w:drawing>
      </w:r>
    </w:p>
    <w:p w:rsidR="005C7EB5" w:rsidRDefault="005C7EB5">
      <w:pPr>
        <w:spacing w:before="240" w:after="240"/>
        <w:rPr>
          <w:rFonts w:ascii="Cambria" w:eastAsia="Cambria" w:hAnsi="Cambria" w:cs="Cambria"/>
          <w:sz w:val="18"/>
          <w:szCs w:val="18"/>
        </w:rPr>
      </w:pPr>
    </w:p>
    <w:p w:rsidR="005C7EB5" w:rsidRDefault="00D82C7B">
      <w:pPr>
        <w:spacing w:before="240" w:after="240"/>
        <w:rPr>
          <w:rFonts w:ascii="Cambria" w:eastAsia="Cambria" w:hAnsi="Cambria" w:cs="Cambria"/>
          <w:b/>
          <w:sz w:val="24"/>
          <w:szCs w:val="24"/>
        </w:rPr>
      </w:pPr>
      <w:r>
        <w:rPr>
          <w:rFonts w:ascii="Cambria" w:eastAsia="Cambria" w:hAnsi="Cambria" w:cs="Cambria"/>
          <w:b/>
          <w:sz w:val="24"/>
          <w:szCs w:val="24"/>
        </w:rPr>
        <w:t>Activity 2.4: Create the Database and the tables which are required.</w:t>
      </w:r>
    </w:p>
    <w:p w:rsidR="005C7EB5" w:rsidRDefault="00D82C7B" w:rsidP="009A7DAC">
      <w:pPr>
        <w:numPr>
          <w:ilvl w:val="0"/>
          <w:numId w:val="5"/>
        </w:numPr>
        <w:spacing w:before="240" w:after="240"/>
        <w:rPr>
          <w:rFonts w:ascii="Cambria" w:eastAsia="Cambria" w:hAnsi="Cambria" w:cs="Cambria"/>
        </w:rPr>
      </w:pPr>
      <w:r>
        <w:rPr>
          <w:rFonts w:ascii="Cambria" w:eastAsia="Cambria" w:hAnsi="Cambria" w:cs="Cambria"/>
        </w:rPr>
        <w:t>Create a basic database schema for a public transport schedule and complaint management system.</w:t>
      </w:r>
    </w:p>
    <w:p w:rsidR="005C7EB5" w:rsidRDefault="00963270">
      <w:pPr>
        <w:spacing w:before="240" w:after="240"/>
        <w:ind w:left="360"/>
        <w:rPr>
          <w:rFonts w:ascii="Cambria" w:eastAsia="Cambria" w:hAnsi="Cambria" w:cs="Cambria"/>
          <w:sz w:val="18"/>
          <w:szCs w:val="18"/>
        </w:rPr>
      </w:pPr>
      <w:r>
        <w:rPr>
          <w:noProof/>
          <w:lang w:val="en-IN"/>
        </w:rPr>
        <w:drawing>
          <wp:inline distT="0" distB="0" distL="0" distR="0">
            <wp:extent cx="2590800" cy="601980"/>
            <wp:effectExtent l="0" t="0" r="0" b="7620"/>
            <wp:docPr id="38" name="Picture 38" descr="https://lh7-rt.googleusercontent.com/docsz/AD_4nXfsiiWOhqI_KcWtNnTkXb-L6OnIWAXlpWSuOfQ8-Ll3eoakekA5CKZ-ZBYZiv6aUnkjNq30mCk7bxk7sKkHoNgtGfwKJ00ia0s_W4l0gVqx_vCtF7RM3zwMVkaFgEY4hSg3mzvrnRPgDwydhgLQ03Xy_4Zn?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siiWOhqI_KcWtNnTkXb-L6OnIWAXlpWSuOfQ8-Ll3eoakekA5CKZ-ZBYZiv6aUnkjNq30mCk7bxk7sKkHoNgtGfwKJ00ia0s_W4l0gVqx_vCtF7RM3zwMVkaFgEY4hSg3mzvrnRPgDwydhgLQ03Xy_4Zn?key=Rfn3JXwM-mclWa8azgTUJ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90800" cy="601980"/>
                    </a:xfrm>
                    <a:prstGeom prst="rect">
                      <a:avLst/>
                    </a:prstGeom>
                    <a:noFill/>
                    <a:ln>
                      <a:noFill/>
                    </a:ln>
                  </pic:spPr>
                </pic:pic>
              </a:graphicData>
            </a:graphic>
          </wp:inline>
        </w:drawing>
      </w:r>
    </w:p>
    <w:p w:rsidR="005C7EB5" w:rsidRDefault="00D82C7B">
      <w:pPr>
        <w:spacing w:before="240" w:after="240"/>
        <w:rPr>
          <w:rFonts w:ascii="Cambria" w:eastAsia="Cambria" w:hAnsi="Cambria" w:cs="Cambria"/>
          <w:sz w:val="24"/>
          <w:szCs w:val="24"/>
        </w:rPr>
      </w:pPr>
      <w:r>
        <w:rPr>
          <w:rFonts w:ascii="Cambria" w:eastAsia="Cambria" w:hAnsi="Cambria" w:cs="Cambria"/>
          <w:b/>
          <w:sz w:val="24"/>
          <w:szCs w:val="24"/>
        </w:rPr>
        <w:t xml:space="preserve">Tables </w:t>
      </w:r>
      <w:proofErr w:type="gramStart"/>
      <w:r>
        <w:rPr>
          <w:rFonts w:ascii="Cambria" w:eastAsia="Cambria" w:hAnsi="Cambria" w:cs="Cambria"/>
          <w:b/>
          <w:sz w:val="24"/>
          <w:szCs w:val="24"/>
        </w:rPr>
        <w:t>Created :</w:t>
      </w:r>
      <w:proofErr w:type="gramEnd"/>
      <w:r>
        <w:rPr>
          <w:rFonts w:ascii="Cambria" w:eastAsia="Cambria" w:hAnsi="Cambria" w:cs="Cambria"/>
          <w:b/>
          <w:sz w:val="24"/>
          <w:szCs w:val="24"/>
        </w:rPr>
        <w:t xml:space="preserve"> </w:t>
      </w:r>
    </w:p>
    <w:p w:rsidR="005C7EB5" w:rsidRDefault="00D82C7B" w:rsidP="009A7DAC">
      <w:pPr>
        <w:numPr>
          <w:ilvl w:val="0"/>
          <w:numId w:val="6"/>
        </w:numPr>
        <w:spacing w:before="240"/>
        <w:rPr>
          <w:rFonts w:ascii="Cambria" w:eastAsia="Cambria" w:hAnsi="Cambria" w:cs="Cambria"/>
          <w:b/>
        </w:rPr>
      </w:pPr>
      <w:r>
        <w:rPr>
          <w:rFonts w:ascii="Cambria" w:eastAsia="Cambria" w:hAnsi="Cambria" w:cs="Cambria"/>
          <w:b/>
        </w:rPr>
        <w:t>Users:</w:t>
      </w:r>
    </w:p>
    <w:p w:rsidR="00963270" w:rsidRPr="00963270" w:rsidRDefault="00963270" w:rsidP="009A7DAC">
      <w:pPr>
        <w:pStyle w:val="ListParagraph"/>
        <w:widowControl/>
        <w:numPr>
          <w:ilvl w:val="0"/>
          <w:numId w:val="20"/>
        </w:numPr>
        <w:spacing w:before="240" w:after="240"/>
        <w:textAlignment w:val="baseline"/>
        <w:rPr>
          <w:rFonts w:ascii="Times New Roman" w:eastAsia="Times New Roman" w:hAnsi="Times New Roman" w:cs="Times New Roman"/>
          <w:color w:val="000000"/>
          <w:lang w:val="en-IN"/>
        </w:rPr>
      </w:pPr>
      <w:r w:rsidRPr="00963270">
        <w:rPr>
          <w:rFonts w:ascii="Arial" w:eastAsia="Times New Roman" w:hAnsi="Arial" w:cs="Arial"/>
          <w:color w:val="000000"/>
          <w:lang w:val="en-IN"/>
        </w:rPr>
        <w:t xml:space="preserve">Stores user information such </w:t>
      </w:r>
      <w:proofErr w:type="gramStart"/>
      <w:r w:rsidRPr="00963270">
        <w:rPr>
          <w:rFonts w:ascii="Arial" w:eastAsia="Times New Roman" w:hAnsi="Arial" w:cs="Arial"/>
          <w:color w:val="000000"/>
          <w:lang w:val="en-IN"/>
        </w:rPr>
        <w:t>as  email</w:t>
      </w:r>
      <w:proofErr w:type="gramEnd"/>
      <w:r w:rsidRPr="00963270">
        <w:rPr>
          <w:rFonts w:ascii="Arial" w:eastAsia="Times New Roman" w:hAnsi="Arial" w:cs="Arial"/>
          <w:color w:val="000000"/>
          <w:lang w:val="en-IN"/>
        </w:rPr>
        <w:t xml:space="preserve">, </w:t>
      </w:r>
      <w:proofErr w:type="spellStart"/>
      <w:r w:rsidRPr="00963270">
        <w:rPr>
          <w:rFonts w:ascii="Arial" w:eastAsia="Times New Roman" w:hAnsi="Arial" w:cs="Arial"/>
          <w:color w:val="000000"/>
          <w:lang w:val="en-IN"/>
        </w:rPr>
        <w:t>Phone_number</w:t>
      </w:r>
      <w:proofErr w:type="spellEnd"/>
      <w:r w:rsidRPr="00963270">
        <w:rPr>
          <w:rFonts w:ascii="Arial" w:eastAsia="Times New Roman" w:hAnsi="Arial" w:cs="Arial"/>
          <w:color w:val="000000"/>
          <w:lang w:val="en-IN"/>
        </w:rPr>
        <w:t>, name, password.</w:t>
      </w:r>
    </w:p>
    <w:p w:rsidR="00963270" w:rsidRPr="00963270" w:rsidRDefault="00963270" w:rsidP="009A7DAC">
      <w:pPr>
        <w:pStyle w:val="ListParagraph"/>
        <w:widowControl/>
        <w:numPr>
          <w:ilvl w:val="0"/>
          <w:numId w:val="20"/>
        </w:numPr>
        <w:spacing w:before="240" w:after="240"/>
        <w:textAlignment w:val="baseline"/>
        <w:rPr>
          <w:rFonts w:ascii="Times New Roman" w:eastAsia="Times New Roman" w:hAnsi="Times New Roman" w:cs="Times New Roman"/>
          <w:color w:val="000000"/>
          <w:lang w:val="en-IN"/>
        </w:rPr>
      </w:pPr>
      <w:r w:rsidRPr="00963270">
        <w:rPr>
          <w:rFonts w:ascii="Arial" w:eastAsia="Times New Roman" w:hAnsi="Arial" w:cs="Arial"/>
          <w:color w:val="000000"/>
          <w:lang w:val="en-IN"/>
        </w:rPr>
        <w:t>Each user has a unique ID (</w:t>
      </w:r>
      <w:proofErr w:type="spellStart"/>
      <w:r w:rsidRPr="00963270">
        <w:rPr>
          <w:rFonts w:ascii="Arial" w:eastAsia="Times New Roman" w:hAnsi="Arial" w:cs="Arial"/>
          <w:color w:val="38761D"/>
          <w:lang w:val="en-IN"/>
        </w:rPr>
        <w:t>user_id</w:t>
      </w:r>
      <w:proofErr w:type="spellEnd"/>
      <w:r w:rsidRPr="00963270">
        <w:rPr>
          <w:rFonts w:ascii="Arial" w:eastAsia="Times New Roman" w:hAnsi="Arial" w:cs="Arial"/>
          <w:color w:val="000000"/>
          <w:lang w:val="en-IN"/>
        </w:rPr>
        <w:t>), which serves as the Auto increment primary key</w:t>
      </w:r>
    </w:p>
    <w:p w:rsidR="005C7EB5" w:rsidRDefault="005C7EB5" w:rsidP="00963270">
      <w:pPr>
        <w:spacing w:after="240"/>
        <w:ind w:left="1440"/>
        <w:rPr>
          <w:rFonts w:ascii="Cambria" w:eastAsia="Cambria" w:hAnsi="Cambria" w:cs="Cambria"/>
          <w:sz w:val="18"/>
          <w:szCs w:val="18"/>
        </w:rPr>
      </w:pPr>
    </w:p>
    <w:p w:rsidR="005C7EB5" w:rsidRDefault="005C7EB5">
      <w:pPr>
        <w:spacing w:after="240"/>
        <w:rPr>
          <w:rFonts w:ascii="Cambria" w:eastAsia="Cambria" w:hAnsi="Cambria" w:cs="Cambria"/>
          <w:sz w:val="18"/>
          <w:szCs w:val="18"/>
        </w:rPr>
      </w:pP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3703320" cy="1493520"/>
            <wp:effectExtent l="0" t="0" r="0" b="0"/>
            <wp:docPr id="18574866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a:stretch>
                      <a:fillRect/>
                    </a:stretch>
                  </pic:blipFill>
                  <pic:spPr>
                    <a:xfrm>
                      <a:off x="0" y="0"/>
                      <a:ext cx="3703320" cy="1493520"/>
                    </a:xfrm>
                    <a:prstGeom prst="rect">
                      <a:avLst/>
                    </a:prstGeom>
                    <a:ln/>
                  </pic:spPr>
                </pic:pic>
              </a:graphicData>
            </a:graphic>
          </wp:inline>
        </w:drawing>
      </w:r>
    </w:p>
    <w:p w:rsidR="002A1E7C" w:rsidRPr="002A1E7C" w:rsidRDefault="002A1E7C" w:rsidP="009A7DAC">
      <w:pPr>
        <w:pStyle w:val="ListParagraph"/>
        <w:widowControl/>
        <w:numPr>
          <w:ilvl w:val="0"/>
          <w:numId w:val="6"/>
        </w:numPr>
        <w:shd w:val="clear" w:color="auto" w:fill="FFFFFF"/>
        <w:spacing w:before="240" w:after="240"/>
        <w:rPr>
          <w:rFonts w:ascii="Arial" w:eastAsia="Times New Roman" w:hAnsi="Arial" w:cs="Arial"/>
          <w:b/>
          <w:sz w:val="21"/>
          <w:szCs w:val="21"/>
          <w:lang w:val="en-IN"/>
        </w:rPr>
      </w:pPr>
      <w:r>
        <w:rPr>
          <w:rFonts w:ascii="Arial" w:eastAsia="Times New Roman" w:hAnsi="Arial" w:cs="Arial"/>
          <w:b/>
          <w:color w:val="000000"/>
          <w:lang w:val="en-IN"/>
        </w:rPr>
        <w:lastRenderedPageBreak/>
        <w:t>M</w:t>
      </w:r>
      <w:r w:rsidRPr="002A1E7C">
        <w:rPr>
          <w:rFonts w:ascii="Arial" w:eastAsia="Times New Roman" w:hAnsi="Arial" w:cs="Arial"/>
          <w:b/>
          <w:color w:val="000000"/>
          <w:lang w:val="en-IN"/>
        </w:rPr>
        <w:t>ovie:</w:t>
      </w:r>
    </w:p>
    <w:p w:rsidR="002A1E7C" w:rsidRPr="002A1E7C" w:rsidRDefault="002A1E7C" w:rsidP="009A7DAC">
      <w:pPr>
        <w:widowControl/>
        <w:numPr>
          <w:ilvl w:val="0"/>
          <w:numId w:val="21"/>
        </w:numPr>
        <w:spacing w:before="240"/>
        <w:textAlignment w:val="baseline"/>
        <w:rPr>
          <w:rFonts w:ascii="Times New Roman" w:eastAsia="Times New Roman" w:hAnsi="Times New Roman" w:cs="Times New Roman"/>
          <w:color w:val="000000"/>
          <w:lang w:val="en-IN"/>
        </w:rPr>
      </w:pPr>
      <w:r w:rsidRPr="002A1E7C">
        <w:rPr>
          <w:rFonts w:ascii="Arial" w:eastAsia="Times New Roman" w:hAnsi="Arial" w:cs="Arial"/>
          <w:color w:val="000000"/>
          <w:lang w:val="en-IN"/>
        </w:rPr>
        <w:t xml:space="preserve">Contains movie details, including the </w:t>
      </w:r>
      <w:proofErr w:type="gramStart"/>
      <w:r w:rsidRPr="002A1E7C">
        <w:rPr>
          <w:rFonts w:ascii="Arial" w:eastAsia="Times New Roman" w:hAnsi="Arial" w:cs="Arial"/>
          <w:color w:val="000000"/>
          <w:lang w:val="en-IN"/>
        </w:rPr>
        <w:t>name(</w:t>
      </w:r>
      <w:proofErr w:type="gramEnd"/>
      <w:r w:rsidRPr="002A1E7C">
        <w:rPr>
          <w:rFonts w:ascii="Arial" w:eastAsia="Times New Roman" w:hAnsi="Arial" w:cs="Arial"/>
          <w:color w:val="000000"/>
          <w:lang w:val="en-IN"/>
        </w:rPr>
        <w:t xml:space="preserve">movie name), ratings, </w:t>
      </w:r>
      <w:proofErr w:type="spellStart"/>
      <w:r w:rsidRPr="002A1E7C">
        <w:rPr>
          <w:rFonts w:ascii="Arial" w:eastAsia="Times New Roman" w:hAnsi="Arial" w:cs="Arial"/>
          <w:color w:val="000000"/>
          <w:lang w:val="en-IN"/>
        </w:rPr>
        <w:t>total_votes</w:t>
      </w:r>
      <w:proofErr w:type="spellEnd"/>
      <w:r w:rsidRPr="002A1E7C">
        <w:rPr>
          <w:rFonts w:ascii="Arial" w:eastAsia="Times New Roman" w:hAnsi="Arial" w:cs="Arial"/>
          <w:color w:val="000000"/>
          <w:lang w:val="en-IN"/>
        </w:rPr>
        <w:t xml:space="preserve">, poster(movie poster </w:t>
      </w:r>
      <w:proofErr w:type="spellStart"/>
      <w:r w:rsidRPr="002A1E7C">
        <w:rPr>
          <w:rFonts w:ascii="Arial" w:eastAsia="Times New Roman" w:hAnsi="Arial" w:cs="Arial"/>
          <w:color w:val="000000"/>
          <w:lang w:val="en-IN"/>
        </w:rPr>
        <w:t>url</w:t>
      </w:r>
      <w:proofErr w:type="spellEnd"/>
      <w:r w:rsidRPr="002A1E7C">
        <w:rPr>
          <w:rFonts w:ascii="Arial" w:eastAsia="Times New Roman" w:hAnsi="Arial" w:cs="Arial"/>
          <w:color w:val="000000"/>
          <w:lang w:val="en-IN"/>
        </w:rPr>
        <w:t>)</w:t>
      </w:r>
    </w:p>
    <w:p w:rsidR="002A1E7C" w:rsidRPr="002A1E7C" w:rsidRDefault="002A1E7C" w:rsidP="009A7DAC">
      <w:pPr>
        <w:widowControl/>
        <w:numPr>
          <w:ilvl w:val="0"/>
          <w:numId w:val="21"/>
        </w:numPr>
        <w:textAlignment w:val="baseline"/>
        <w:rPr>
          <w:rFonts w:ascii="Times New Roman" w:eastAsia="Times New Roman" w:hAnsi="Times New Roman" w:cs="Times New Roman"/>
          <w:color w:val="000000"/>
          <w:lang w:val="en-IN"/>
        </w:rPr>
      </w:pPr>
      <w:r w:rsidRPr="002A1E7C">
        <w:rPr>
          <w:rFonts w:ascii="Arial" w:eastAsia="Times New Roman" w:hAnsi="Arial" w:cs="Arial"/>
          <w:color w:val="000000"/>
          <w:lang w:val="en-IN"/>
        </w:rPr>
        <w:t>Each movie is assigned a unique identifier (</w:t>
      </w:r>
      <w:r w:rsidRPr="002A1E7C">
        <w:rPr>
          <w:rFonts w:ascii="Arial" w:eastAsia="Times New Roman" w:hAnsi="Arial" w:cs="Arial"/>
          <w:color w:val="188038"/>
          <w:lang w:val="en-IN"/>
        </w:rPr>
        <w:t>id</w:t>
      </w:r>
      <w:r w:rsidRPr="002A1E7C">
        <w:rPr>
          <w:rFonts w:ascii="Arial" w:eastAsia="Times New Roman" w:hAnsi="Arial" w:cs="Arial"/>
          <w:color w:val="000000"/>
          <w:lang w:val="en-IN"/>
        </w:rPr>
        <w:t>), which is the primary key.</w:t>
      </w:r>
    </w:p>
    <w:p w:rsidR="002A1E7C" w:rsidRPr="002A1E7C" w:rsidRDefault="002A1E7C" w:rsidP="009A7DAC">
      <w:pPr>
        <w:widowControl/>
        <w:numPr>
          <w:ilvl w:val="0"/>
          <w:numId w:val="21"/>
        </w:numPr>
        <w:spacing w:after="240"/>
        <w:textAlignment w:val="baseline"/>
        <w:rPr>
          <w:rFonts w:ascii="Times New Roman" w:eastAsia="Times New Roman" w:hAnsi="Times New Roman" w:cs="Times New Roman"/>
          <w:color w:val="000000"/>
          <w:lang w:val="en-IN"/>
        </w:rPr>
      </w:pPr>
      <w:r w:rsidRPr="002A1E7C">
        <w:rPr>
          <w:rFonts w:ascii="Arial" w:eastAsia="Times New Roman" w:hAnsi="Arial" w:cs="Arial"/>
          <w:color w:val="000000"/>
          <w:lang w:val="en-IN"/>
        </w:rPr>
        <w:t xml:space="preserve">The </w:t>
      </w:r>
      <w:proofErr w:type="spellStart"/>
      <w:r w:rsidRPr="002A1E7C">
        <w:rPr>
          <w:rFonts w:ascii="Arial" w:eastAsia="Times New Roman" w:hAnsi="Arial" w:cs="Arial"/>
          <w:color w:val="000000"/>
          <w:lang w:val="en-IN"/>
        </w:rPr>
        <w:t>total_votes</w:t>
      </w:r>
      <w:proofErr w:type="spellEnd"/>
      <w:r w:rsidRPr="002A1E7C">
        <w:rPr>
          <w:rFonts w:ascii="Arial" w:eastAsia="Times New Roman" w:hAnsi="Arial" w:cs="Arial"/>
          <w:color w:val="000000"/>
          <w:lang w:val="en-IN"/>
        </w:rPr>
        <w:t xml:space="preserve"> column represents the total count of reviews for a specific movie.</w:t>
      </w:r>
    </w:p>
    <w:p w:rsidR="002A1E7C" w:rsidRPr="002A1E7C" w:rsidRDefault="002A1E7C" w:rsidP="009A7DAC">
      <w:pPr>
        <w:widowControl/>
        <w:numPr>
          <w:ilvl w:val="0"/>
          <w:numId w:val="21"/>
        </w:numPr>
        <w:spacing w:before="240" w:after="240"/>
        <w:textAlignment w:val="baseline"/>
        <w:rPr>
          <w:rFonts w:ascii="Times New Roman" w:eastAsia="Times New Roman" w:hAnsi="Times New Roman" w:cs="Times New Roman"/>
          <w:color w:val="000000"/>
          <w:lang w:val="en-IN"/>
        </w:rPr>
      </w:pPr>
      <w:r w:rsidRPr="002A1E7C">
        <w:rPr>
          <w:rFonts w:ascii="Arial" w:eastAsia="Times New Roman" w:hAnsi="Arial" w:cs="Arial"/>
          <w:color w:val="000000"/>
          <w:lang w:val="en-IN"/>
        </w:rPr>
        <w:t xml:space="preserve">The ratings column reflects the rating of a specific </w:t>
      </w:r>
      <w:proofErr w:type="gramStart"/>
      <w:r w:rsidRPr="002A1E7C">
        <w:rPr>
          <w:rFonts w:ascii="Arial" w:eastAsia="Times New Roman" w:hAnsi="Arial" w:cs="Arial"/>
          <w:color w:val="000000"/>
          <w:lang w:val="en-IN"/>
        </w:rPr>
        <w:t>movie .</w:t>
      </w:r>
      <w:proofErr w:type="gramEnd"/>
    </w:p>
    <w:p w:rsidR="005C7EB5" w:rsidRDefault="005C7EB5">
      <w:pPr>
        <w:widowControl/>
        <w:rPr>
          <w:rFonts w:ascii="Cambria" w:eastAsia="Cambria" w:hAnsi="Cambria" w:cs="Cambria"/>
          <w:sz w:val="18"/>
          <w:szCs w:val="18"/>
        </w:rPr>
      </w:pPr>
    </w:p>
    <w:p w:rsidR="005C7EB5" w:rsidRDefault="00D82C7B">
      <w:pPr>
        <w:spacing w:before="240" w:after="240"/>
        <w:rPr>
          <w:rFonts w:ascii="Cambria" w:eastAsia="Cambria" w:hAnsi="Cambria" w:cs="Cambria"/>
          <w:sz w:val="18"/>
          <w:szCs w:val="18"/>
        </w:rPr>
      </w:pPr>
      <w:r>
        <w:rPr>
          <w:rFonts w:ascii="Cambria" w:eastAsia="Cambria" w:hAnsi="Cambria" w:cs="Cambria"/>
          <w:sz w:val="18"/>
          <w:szCs w:val="18"/>
        </w:rPr>
        <w:t xml:space="preserve">                   </w:t>
      </w:r>
      <w:r w:rsidR="002A1E7C">
        <w:rPr>
          <w:noProof/>
          <w:lang w:val="en-IN"/>
        </w:rPr>
        <w:drawing>
          <wp:inline distT="0" distB="0" distL="0" distR="0">
            <wp:extent cx="4610100" cy="1303020"/>
            <wp:effectExtent l="0" t="0" r="0" b="0"/>
            <wp:docPr id="39" name="Picture 39" descr="https://lh7-rt.googleusercontent.com/docsz/AD_4nXcciQK66CAWvz4mKV6cTbApzbIK-7llm6_KU-aZmTSLj1i1U6NjP_-NdS9xE7HQCkdUIUu254ck6dhPMt56McXmdpiJ5tltcjMbyv44N4piMKiBNDkJzK94qBiYPIoJiA_WVZzVfQTpdZRQif3cv5lWSxA?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cciQK66CAWvz4mKV6cTbApzbIK-7llm6_KU-aZmTSLj1i1U6NjP_-NdS9xE7HQCkdUIUu254ck6dhPMt56McXmdpiJ5tltcjMbyv44N4piMKiBNDkJzK94qBiYPIoJiA_WVZzVfQTpdZRQif3cv5lWSxA?key=Rfn3JXwM-mclWa8azgTUJ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100" cy="1303020"/>
                    </a:xfrm>
                    <a:prstGeom prst="rect">
                      <a:avLst/>
                    </a:prstGeom>
                    <a:noFill/>
                    <a:ln>
                      <a:noFill/>
                    </a:ln>
                  </pic:spPr>
                </pic:pic>
              </a:graphicData>
            </a:graphic>
          </wp:inline>
        </w:drawing>
      </w:r>
    </w:p>
    <w:p w:rsidR="005C7EB5" w:rsidRDefault="005C7EB5">
      <w:pPr>
        <w:spacing w:before="240" w:after="240"/>
        <w:ind w:firstLine="110"/>
        <w:rPr>
          <w:rFonts w:ascii="Cambria" w:eastAsia="Cambria" w:hAnsi="Cambria" w:cs="Cambria"/>
          <w:sz w:val="18"/>
          <w:szCs w:val="18"/>
        </w:rPr>
      </w:pPr>
    </w:p>
    <w:p w:rsidR="005C7EB5" w:rsidRDefault="005C7EB5">
      <w:pPr>
        <w:widowControl/>
        <w:rPr>
          <w:rFonts w:ascii="Cambria" w:eastAsia="Cambria" w:hAnsi="Cambria" w:cs="Cambria"/>
        </w:rPr>
      </w:pPr>
    </w:p>
    <w:p w:rsidR="002A1E7C" w:rsidRPr="002A1E7C" w:rsidRDefault="002A1E7C" w:rsidP="009A7DAC">
      <w:pPr>
        <w:pStyle w:val="ListParagraph"/>
        <w:widowControl/>
        <w:numPr>
          <w:ilvl w:val="0"/>
          <w:numId w:val="6"/>
        </w:numPr>
        <w:shd w:val="clear" w:color="auto" w:fill="FFFFFF"/>
        <w:spacing w:before="240" w:after="240"/>
        <w:rPr>
          <w:rFonts w:ascii="Arial" w:eastAsia="Times New Roman" w:hAnsi="Arial" w:cs="Arial"/>
          <w:b/>
          <w:sz w:val="21"/>
          <w:szCs w:val="21"/>
          <w:lang w:val="en-IN"/>
        </w:rPr>
      </w:pPr>
      <w:proofErr w:type="spellStart"/>
      <w:r w:rsidRPr="002A1E7C">
        <w:rPr>
          <w:rFonts w:ascii="Arial" w:eastAsia="Times New Roman" w:hAnsi="Arial" w:cs="Arial"/>
          <w:b/>
          <w:color w:val="000000"/>
          <w:lang w:val="en-IN"/>
        </w:rPr>
        <w:t>Booking_details</w:t>
      </w:r>
      <w:proofErr w:type="spellEnd"/>
      <w:r w:rsidRPr="002A1E7C">
        <w:rPr>
          <w:rFonts w:ascii="Arial" w:eastAsia="Times New Roman" w:hAnsi="Arial" w:cs="Arial"/>
          <w:b/>
          <w:color w:val="000000"/>
          <w:lang w:val="en-IN"/>
        </w:rPr>
        <w:t>:</w:t>
      </w:r>
    </w:p>
    <w:p w:rsidR="002A1E7C" w:rsidRPr="002A1E7C" w:rsidRDefault="002A1E7C" w:rsidP="009A7DAC">
      <w:pPr>
        <w:widowControl/>
        <w:numPr>
          <w:ilvl w:val="0"/>
          <w:numId w:val="22"/>
        </w:numPr>
        <w:spacing w:before="240" w:after="240"/>
        <w:textAlignment w:val="baseline"/>
        <w:rPr>
          <w:rFonts w:ascii="Times New Roman" w:eastAsia="Times New Roman" w:hAnsi="Times New Roman" w:cs="Times New Roman"/>
          <w:color w:val="000000"/>
          <w:lang w:val="en-IN"/>
        </w:rPr>
      </w:pPr>
      <w:r w:rsidRPr="002A1E7C">
        <w:rPr>
          <w:rFonts w:ascii="Arial" w:eastAsia="Times New Roman" w:hAnsi="Arial" w:cs="Arial"/>
          <w:color w:val="000000"/>
          <w:lang w:val="en-IN"/>
        </w:rPr>
        <w:t xml:space="preserve"> Contains </w:t>
      </w:r>
      <w:proofErr w:type="spellStart"/>
      <w:r w:rsidRPr="002A1E7C">
        <w:rPr>
          <w:rFonts w:ascii="Arial" w:eastAsia="Times New Roman" w:hAnsi="Arial" w:cs="Arial"/>
          <w:color w:val="000000"/>
          <w:lang w:val="en-IN"/>
        </w:rPr>
        <w:t>booking_details</w:t>
      </w:r>
      <w:proofErr w:type="spellEnd"/>
      <w:r w:rsidRPr="002A1E7C">
        <w:rPr>
          <w:rFonts w:ascii="Arial" w:eastAsia="Times New Roman" w:hAnsi="Arial" w:cs="Arial"/>
          <w:color w:val="000000"/>
          <w:lang w:val="en-IN"/>
        </w:rPr>
        <w:t xml:space="preserve"> including </w:t>
      </w:r>
      <w:proofErr w:type="spellStart"/>
      <w:r w:rsidRPr="002A1E7C">
        <w:rPr>
          <w:rFonts w:ascii="Arial" w:eastAsia="Times New Roman" w:hAnsi="Arial" w:cs="Arial"/>
          <w:color w:val="000000"/>
          <w:lang w:val="en-IN"/>
        </w:rPr>
        <w:t>user_id</w:t>
      </w:r>
      <w:proofErr w:type="spellEnd"/>
      <w:r w:rsidRPr="002A1E7C">
        <w:rPr>
          <w:rFonts w:ascii="Arial" w:eastAsia="Times New Roman" w:hAnsi="Arial" w:cs="Arial"/>
          <w:color w:val="000000"/>
          <w:lang w:val="en-IN"/>
        </w:rPr>
        <w:t xml:space="preserve">, </w:t>
      </w:r>
      <w:proofErr w:type="gramStart"/>
      <w:r w:rsidRPr="002A1E7C">
        <w:rPr>
          <w:rFonts w:ascii="Arial" w:eastAsia="Times New Roman" w:hAnsi="Arial" w:cs="Arial"/>
          <w:color w:val="000000"/>
          <w:lang w:val="en-IN"/>
        </w:rPr>
        <w:t>name(</w:t>
      </w:r>
      <w:proofErr w:type="gramEnd"/>
      <w:r w:rsidRPr="002A1E7C">
        <w:rPr>
          <w:rFonts w:ascii="Arial" w:eastAsia="Times New Roman" w:hAnsi="Arial" w:cs="Arial"/>
          <w:color w:val="000000"/>
          <w:lang w:val="en-IN"/>
        </w:rPr>
        <w:t xml:space="preserve">user name), </w:t>
      </w:r>
      <w:proofErr w:type="spellStart"/>
      <w:r w:rsidRPr="002A1E7C">
        <w:rPr>
          <w:rFonts w:ascii="Arial" w:eastAsia="Times New Roman" w:hAnsi="Arial" w:cs="Arial"/>
          <w:color w:val="000000"/>
          <w:lang w:val="en-IN"/>
        </w:rPr>
        <w:t>movie_id</w:t>
      </w:r>
      <w:proofErr w:type="spellEnd"/>
      <w:r w:rsidRPr="002A1E7C">
        <w:rPr>
          <w:rFonts w:ascii="Arial" w:eastAsia="Times New Roman" w:hAnsi="Arial" w:cs="Arial"/>
          <w:color w:val="000000"/>
          <w:lang w:val="en-IN"/>
        </w:rPr>
        <w:t>, seats.</w:t>
      </w:r>
    </w:p>
    <w:p w:rsidR="002A1E7C" w:rsidRPr="002A1E7C" w:rsidRDefault="002A1E7C" w:rsidP="009A7DAC">
      <w:pPr>
        <w:widowControl/>
        <w:numPr>
          <w:ilvl w:val="0"/>
          <w:numId w:val="22"/>
        </w:numPr>
        <w:spacing w:before="240" w:after="240"/>
        <w:textAlignment w:val="baseline"/>
        <w:rPr>
          <w:rFonts w:ascii="Times New Roman" w:eastAsia="Times New Roman" w:hAnsi="Times New Roman" w:cs="Times New Roman"/>
          <w:color w:val="000000"/>
          <w:lang w:val="en-IN"/>
        </w:rPr>
      </w:pPr>
      <w:r w:rsidRPr="002A1E7C">
        <w:rPr>
          <w:rFonts w:ascii="Arial" w:eastAsia="Times New Roman" w:hAnsi="Arial" w:cs="Arial"/>
          <w:color w:val="000000"/>
          <w:lang w:val="en-IN"/>
        </w:rPr>
        <w:t xml:space="preserve">Each </w:t>
      </w:r>
      <w:proofErr w:type="spellStart"/>
      <w:r w:rsidRPr="002A1E7C">
        <w:rPr>
          <w:rFonts w:ascii="Arial" w:eastAsia="Times New Roman" w:hAnsi="Arial" w:cs="Arial"/>
          <w:color w:val="000000"/>
          <w:lang w:val="en-IN"/>
        </w:rPr>
        <w:t>booking_detail</w:t>
      </w:r>
      <w:proofErr w:type="spellEnd"/>
      <w:r w:rsidRPr="002A1E7C">
        <w:rPr>
          <w:rFonts w:ascii="Arial" w:eastAsia="Times New Roman" w:hAnsi="Arial" w:cs="Arial"/>
          <w:color w:val="000000"/>
          <w:lang w:val="en-IN"/>
        </w:rPr>
        <w:t xml:space="preserve"> is assigned a unique id (</w:t>
      </w:r>
      <w:proofErr w:type="spellStart"/>
      <w:r w:rsidRPr="002A1E7C">
        <w:rPr>
          <w:rFonts w:ascii="Arial" w:eastAsia="Times New Roman" w:hAnsi="Arial" w:cs="Arial"/>
          <w:color w:val="000000"/>
          <w:lang w:val="en-IN"/>
        </w:rPr>
        <w:t>booking_id</w:t>
      </w:r>
      <w:proofErr w:type="spellEnd"/>
      <w:r w:rsidRPr="002A1E7C">
        <w:rPr>
          <w:rFonts w:ascii="Arial" w:eastAsia="Times New Roman" w:hAnsi="Arial" w:cs="Arial"/>
          <w:color w:val="000000"/>
          <w:lang w:val="en-IN"/>
        </w:rPr>
        <w:t>), which is the primary key.</w:t>
      </w:r>
    </w:p>
    <w:p w:rsidR="002A1E7C" w:rsidRPr="002A1E7C" w:rsidRDefault="002A1E7C" w:rsidP="002A1E7C">
      <w:pPr>
        <w:widowControl/>
        <w:shd w:val="clear" w:color="auto" w:fill="FFFFFF"/>
        <w:rPr>
          <w:rFonts w:ascii="Arial" w:eastAsia="Times New Roman" w:hAnsi="Arial" w:cs="Arial"/>
          <w:sz w:val="21"/>
          <w:szCs w:val="21"/>
          <w:lang w:val="en-IN"/>
        </w:rPr>
      </w:pPr>
      <w:r w:rsidRPr="002A1E7C">
        <w:rPr>
          <w:rFonts w:ascii="Cambria" w:eastAsia="Times New Roman" w:hAnsi="Cambria" w:cs="Arial"/>
          <w:b/>
          <w:bCs/>
          <w:noProof/>
          <w:color w:val="000000"/>
          <w:bdr w:val="none" w:sz="0" w:space="0" w:color="auto" w:frame="1"/>
          <w:lang w:val="en-IN"/>
        </w:rPr>
        <w:drawing>
          <wp:inline distT="0" distB="0" distL="0" distR="0">
            <wp:extent cx="3535680" cy="1546860"/>
            <wp:effectExtent l="0" t="0" r="7620" b="0"/>
            <wp:docPr id="40" name="Picture 40" descr="https://lh7-rt.googleusercontent.com/docsz/AD_4nXfgel1QjqcAsmen0e9xnkwgFeeIfmE-H332qKj9t0wGaOQofBf1wMnNmMCqZbBI_ylT9ZcQ5ciCUVY5FaOPfZa2tZ2UNCfo9wI3jsrqpx5Js4v_9RCzPMwZ17xYQdPF2Xntueud30Reo6ic3LMzOEUvwig?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gel1QjqcAsmen0e9xnkwgFeeIfmE-H332qKj9t0wGaOQofBf1wMnNmMCqZbBI_ylT9ZcQ5ciCUVY5FaOPfZa2tZ2UNCfo9wI3jsrqpx5Js4v_9RCzPMwZ17xYQdPF2Xntueud30Reo6ic3LMzOEUvwig?key=Rfn3JXwM-mclWa8azgTUJ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5680" cy="1546860"/>
                    </a:xfrm>
                    <a:prstGeom prst="rect">
                      <a:avLst/>
                    </a:prstGeom>
                    <a:noFill/>
                    <a:ln>
                      <a:noFill/>
                    </a:ln>
                  </pic:spPr>
                </pic:pic>
              </a:graphicData>
            </a:graphic>
          </wp:inline>
        </w:drawing>
      </w:r>
    </w:p>
    <w:p w:rsidR="002A1E7C" w:rsidRDefault="002A1E7C" w:rsidP="009A7DAC">
      <w:pPr>
        <w:pStyle w:val="ListParagraph"/>
        <w:widowControl/>
        <w:numPr>
          <w:ilvl w:val="0"/>
          <w:numId w:val="6"/>
        </w:numPr>
        <w:shd w:val="clear" w:color="auto" w:fill="FFFFFF"/>
        <w:rPr>
          <w:rFonts w:ascii="Arial" w:eastAsia="Times New Roman" w:hAnsi="Arial" w:cs="Arial"/>
          <w:b/>
          <w:color w:val="000000"/>
          <w:lang w:val="en-IN"/>
        </w:rPr>
      </w:pPr>
      <w:r w:rsidRPr="002A1E7C">
        <w:rPr>
          <w:rFonts w:ascii="Arial" w:eastAsia="Times New Roman" w:hAnsi="Arial" w:cs="Arial"/>
          <w:b/>
          <w:color w:val="000000"/>
          <w:lang w:val="en-IN"/>
        </w:rPr>
        <w:t>Data Retrieval:</w:t>
      </w:r>
    </w:p>
    <w:p w:rsidR="002A1E7C" w:rsidRPr="002A1E7C" w:rsidRDefault="002A1E7C" w:rsidP="002A1E7C">
      <w:pPr>
        <w:pStyle w:val="ListParagraph"/>
        <w:widowControl/>
        <w:shd w:val="clear" w:color="auto" w:fill="FFFFFF"/>
        <w:rPr>
          <w:rFonts w:ascii="Arial" w:eastAsia="Times New Roman" w:hAnsi="Arial" w:cs="Arial"/>
          <w:b/>
          <w:color w:val="000000"/>
          <w:lang w:val="en-IN"/>
        </w:rPr>
      </w:pPr>
    </w:p>
    <w:p w:rsidR="002A1E7C" w:rsidRDefault="002A1E7C" w:rsidP="002A1E7C">
      <w:pPr>
        <w:widowControl/>
        <w:shd w:val="clear" w:color="auto" w:fill="FFFFFF"/>
        <w:ind w:left="709"/>
        <w:rPr>
          <w:rFonts w:ascii="Arial" w:eastAsia="Times New Roman" w:hAnsi="Arial" w:cs="Arial"/>
          <w:color w:val="000000"/>
          <w:lang w:val="en-IN"/>
        </w:rPr>
      </w:pPr>
      <w:r w:rsidRPr="002A1E7C">
        <w:rPr>
          <w:rFonts w:ascii="Arial" w:eastAsia="Times New Roman" w:hAnsi="Arial" w:cs="Arial"/>
          <w:color w:val="000000"/>
          <w:lang w:val="en-IN"/>
        </w:rPr>
        <w:t xml:space="preserve">We retrieved data from each table to view the stored information, including feedback </w:t>
      </w:r>
      <w:r>
        <w:rPr>
          <w:rFonts w:ascii="Arial" w:eastAsia="Times New Roman" w:hAnsi="Arial" w:cs="Arial"/>
          <w:color w:val="000000"/>
          <w:lang w:val="en-IN"/>
        </w:rPr>
        <w:t xml:space="preserve">                  </w:t>
      </w:r>
      <w:r w:rsidRPr="002A1E7C">
        <w:rPr>
          <w:rFonts w:ascii="Arial" w:eastAsia="Times New Roman" w:hAnsi="Arial" w:cs="Arial"/>
          <w:color w:val="000000"/>
          <w:lang w:val="en-IN"/>
        </w:rPr>
        <w:t>details and movie details.</w:t>
      </w:r>
    </w:p>
    <w:p w:rsidR="002A1E7C" w:rsidRPr="002A1E7C" w:rsidRDefault="002A1E7C" w:rsidP="002A1E7C">
      <w:pPr>
        <w:widowControl/>
        <w:shd w:val="clear" w:color="auto" w:fill="FFFFFF"/>
        <w:ind w:left="709"/>
        <w:rPr>
          <w:rFonts w:ascii="Arial" w:eastAsia="Times New Roman" w:hAnsi="Arial" w:cs="Arial"/>
          <w:sz w:val="21"/>
          <w:szCs w:val="21"/>
          <w:lang w:val="en-IN"/>
        </w:rPr>
      </w:pPr>
    </w:p>
    <w:p w:rsidR="002A1E7C" w:rsidRPr="002A1E7C" w:rsidRDefault="002A1E7C" w:rsidP="002A1E7C">
      <w:pPr>
        <w:widowControl/>
        <w:shd w:val="clear" w:color="auto" w:fill="FFFFFF"/>
        <w:rPr>
          <w:rFonts w:ascii="Arial" w:eastAsia="Times New Roman" w:hAnsi="Arial" w:cs="Arial"/>
          <w:sz w:val="21"/>
          <w:szCs w:val="21"/>
          <w:lang w:val="en-IN"/>
        </w:rPr>
      </w:pPr>
      <w:r w:rsidRPr="002A1E7C">
        <w:rPr>
          <w:rFonts w:ascii="Cambria" w:eastAsia="Times New Roman" w:hAnsi="Cambria" w:cs="Arial"/>
          <w:noProof/>
          <w:color w:val="000000"/>
          <w:bdr w:val="none" w:sz="0" w:space="0" w:color="auto" w:frame="1"/>
          <w:lang w:val="en-IN"/>
        </w:rPr>
        <w:drawing>
          <wp:inline distT="0" distB="0" distL="0" distR="0">
            <wp:extent cx="3149082" cy="1143000"/>
            <wp:effectExtent l="0" t="0" r="0" b="0"/>
            <wp:docPr id="41" name="Picture 41" descr="https://lh7-rt.googleusercontent.com/docsz/AD_4nXdCiSyWgzGA9HhOq6NUjnsUPhpM_W0NQWamtv3jf1fUGjFCu4tvGscYPRreCj78daWTk1S5Fxd6cd5G8QsACvsboHHwY2Y_dF65FzzdNAcdBVYMFq71mN4AEmhuVoe2QioO4DgVUZxcy74vqPMke0dVZpK7?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dCiSyWgzGA9HhOq6NUjnsUPhpM_W0NQWamtv3jf1fUGjFCu4tvGscYPRreCj78daWTk1S5Fxd6cd5G8QsACvsboHHwY2Y_dF65FzzdNAcdBVYMFq71mN4AEmhuVoe2QioO4DgVUZxcy74vqPMke0dVZpK7?key=Rfn3JXwM-mclWa8azgTUJ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6549" cy="1149340"/>
                    </a:xfrm>
                    <a:prstGeom prst="rect">
                      <a:avLst/>
                    </a:prstGeom>
                    <a:noFill/>
                    <a:ln>
                      <a:noFill/>
                    </a:ln>
                  </pic:spPr>
                </pic:pic>
              </a:graphicData>
            </a:graphic>
          </wp:inline>
        </w:drawing>
      </w:r>
    </w:p>
    <w:p w:rsidR="005C7EB5" w:rsidRDefault="00D82C7B">
      <w:pPr>
        <w:spacing w:before="240" w:after="240"/>
        <w:rPr>
          <w:rFonts w:ascii="Cambria" w:eastAsia="Cambria" w:hAnsi="Cambria" w:cs="Cambria"/>
          <w:sz w:val="18"/>
          <w:szCs w:val="18"/>
        </w:rPr>
      </w:pPr>
      <w:bookmarkStart w:id="11" w:name="_heading=h.c39gpmshjb08" w:colFirst="0" w:colLast="0"/>
      <w:bookmarkEnd w:id="11"/>
      <w:r>
        <w:rPr>
          <w:rFonts w:ascii="Cambria" w:eastAsia="Cambria" w:hAnsi="Cambria" w:cs="Cambria"/>
          <w:sz w:val="18"/>
          <w:szCs w:val="18"/>
        </w:rPr>
        <w:t xml:space="preserve">      </w:t>
      </w:r>
    </w:p>
    <w:p w:rsidR="005C7EB5" w:rsidRDefault="00D82C7B">
      <w:pPr>
        <w:spacing w:before="240" w:after="240"/>
        <w:rPr>
          <w:rFonts w:ascii="Cambria" w:eastAsia="Cambria" w:hAnsi="Cambria" w:cs="Cambria"/>
          <w:b/>
          <w:sz w:val="28"/>
          <w:szCs w:val="28"/>
        </w:rPr>
      </w:pPr>
      <w:r>
        <w:rPr>
          <w:rFonts w:ascii="Cambria" w:eastAsia="Cambria" w:hAnsi="Cambria" w:cs="Cambria"/>
          <w:b/>
          <w:sz w:val="28"/>
          <w:szCs w:val="28"/>
        </w:rPr>
        <w:lastRenderedPageBreak/>
        <w:t>Milestone 3: Frontend Development and Application Setup</w:t>
      </w:r>
    </w:p>
    <w:p w:rsidR="005C7EB5" w:rsidRPr="002A1E7C" w:rsidRDefault="00D82C7B" w:rsidP="009A7DAC">
      <w:pPr>
        <w:numPr>
          <w:ilvl w:val="0"/>
          <w:numId w:val="7"/>
        </w:numPr>
        <w:spacing w:before="240"/>
        <w:rPr>
          <w:rFonts w:ascii="Cambria" w:eastAsia="Cambria" w:hAnsi="Cambria" w:cs="Cambria"/>
          <w:sz w:val="24"/>
          <w:szCs w:val="24"/>
        </w:rPr>
      </w:pPr>
      <w:r>
        <w:rPr>
          <w:rFonts w:ascii="Cambria" w:eastAsia="Cambria" w:hAnsi="Cambria" w:cs="Cambria"/>
          <w:b/>
          <w:sz w:val="24"/>
          <w:szCs w:val="24"/>
        </w:rPr>
        <w:t>Activity 3.1: Build the Frontend</w:t>
      </w:r>
    </w:p>
    <w:p w:rsidR="002A1E7C" w:rsidRDefault="002A1E7C" w:rsidP="002A1E7C">
      <w:pPr>
        <w:spacing w:before="240"/>
        <w:ind w:left="720"/>
        <w:rPr>
          <w:rFonts w:ascii="Cambria" w:eastAsia="Cambria" w:hAnsi="Cambria" w:cs="Cambria"/>
          <w:sz w:val="24"/>
          <w:szCs w:val="24"/>
        </w:rPr>
      </w:pPr>
      <w:r>
        <w:rPr>
          <w:rFonts w:ascii="Arial" w:hAnsi="Arial" w:cs="Arial"/>
          <w:sz w:val="21"/>
          <w:szCs w:val="21"/>
          <w:shd w:val="clear" w:color="auto" w:fill="FFFFFF"/>
        </w:rPr>
        <w:t xml:space="preserve">Develop HTML, CSS, and Python-based Flask application files for </w:t>
      </w:r>
      <w:proofErr w:type="spellStart"/>
      <w:r>
        <w:rPr>
          <w:rFonts w:ascii="Arial" w:hAnsi="Arial" w:cs="Arial"/>
          <w:sz w:val="21"/>
          <w:szCs w:val="21"/>
          <w:shd w:val="clear" w:color="auto" w:fill="FFFFFF"/>
        </w:rPr>
        <w:t>CinemaBooker</w:t>
      </w:r>
      <w:proofErr w:type="spellEnd"/>
      <w:r>
        <w:rPr>
          <w:rFonts w:ascii="Arial" w:hAnsi="Arial" w:cs="Arial"/>
          <w:sz w:val="21"/>
          <w:szCs w:val="21"/>
          <w:shd w:val="clear" w:color="auto" w:fill="FFFFFF"/>
        </w:rPr>
        <w:t xml:space="preserve"> frontend interface.</w:t>
      </w:r>
    </w:p>
    <w:p w:rsidR="005C7EB5" w:rsidRDefault="002A1E7C" w:rsidP="00FF4587">
      <w:pPr>
        <w:spacing w:before="240" w:after="240"/>
        <w:ind w:left="1440"/>
        <w:rPr>
          <w:rFonts w:ascii="Cambria" w:eastAsia="Cambria" w:hAnsi="Cambria" w:cs="Cambria"/>
          <w:sz w:val="18"/>
          <w:szCs w:val="18"/>
        </w:rPr>
      </w:pPr>
      <w:r>
        <w:rPr>
          <w:noProof/>
          <w:lang w:val="en-IN"/>
        </w:rPr>
        <w:drawing>
          <wp:inline distT="0" distB="0" distL="0" distR="0">
            <wp:extent cx="1645920" cy="2598420"/>
            <wp:effectExtent l="0" t="0" r="0" b="0"/>
            <wp:docPr id="42" name="Picture 42" descr="https://lh7-rt.googleusercontent.com/docsz/AD_4nXfpeF7qOKAJFOSx2JOmc40Ia2LYKT0OyHISrzN3PHpksf-kDaiFqhPWMOof-5DVjoLxjUQqBAM-ydr0BHXmQevrpM46yw9w38J7fFjsdQAkBdbkhEmS3FvWxQfsAXINcKA6SCq2t7TfRlvd7vChlU5uf1rQ?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fpeF7qOKAJFOSx2JOmc40Ia2LYKT0OyHISrzN3PHpksf-kDaiFqhPWMOof-5DVjoLxjUQqBAM-ydr0BHXmQevrpM46yw9w38J7fFjsdQAkBdbkhEmS3FvWxQfsAXINcKA6SCq2t7TfRlvd7vChlU5uf1rQ?key=Rfn3JXwM-mclWa8azgTUJ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45920" cy="2598420"/>
                    </a:xfrm>
                    <a:prstGeom prst="rect">
                      <a:avLst/>
                    </a:prstGeom>
                    <a:noFill/>
                    <a:ln>
                      <a:noFill/>
                    </a:ln>
                  </pic:spPr>
                </pic:pic>
              </a:graphicData>
            </a:graphic>
          </wp:inline>
        </w:drawing>
      </w:r>
    </w:p>
    <w:p w:rsidR="00FF4587" w:rsidRDefault="00FF4587" w:rsidP="00FF4587">
      <w:pPr>
        <w:pStyle w:val="Heading3"/>
        <w:shd w:val="clear" w:color="auto" w:fill="FFFFFF"/>
        <w:spacing w:before="240" w:after="150" w:line="300" w:lineRule="atLeast"/>
        <w:ind w:left="0"/>
        <w:rPr>
          <w:color w:val="2D2828"/>
          <w:sz w:val="38"/>
          <w:szCs w:val="38"/>
        </w:rPr>
      </w:pPr>
      <w:r>
        <w:rPr>
          <w:color w:val="2D2828"/>
          <w:sz w:val="38"/>
          <w:szCs w:val="38"/>
        </w:rPr>
        <w:t>Integrate Application with RDS</w:t>
      </w:r>
    </w:p>
    <w:p w:rsidR="00FF4587" w:rsidRDefault="00FF4587" w:rsidP="00FF4587">
      <w:pPr>
        <w:shd w:val="clear" w:color="auto" w:fill="FFFFFF"/>
        <w:rPr>
          <w:rFonts w:ascii="Arial" w:hAnsi="Arial" w:cs="Arial"/>
          <w:sz w:val="21"/>
          <w:szCs w:val="21"/>
        </w:rPr>
      </w:pPr>
      <w:r>
        <w:rPr>
          <w:rFonts w:ascii="Arial" w:hAnsi="Arial" w:cs="Arial"/>
          <w:color w:val="000000"/>
        </w:rPr>
        <w:t>Connect app.py (Flask application) to the MySQL RDS database by configuring database connection settings and verifying connectivity.</w:t>
      </w:r>
    </w:p>
    <w:p w:rsidR="00FF4587" w:rsidRDefault="00FF4587" w:rsidP="009A7DAC">
      <w:pPr>
        <w:pStyle w:val="NormalWeb"/>
        <w:widowControl/>
        <w:numPr>
          <w:ilvl w:val="0"/>
          <w:numId w:val="23"/>
        </w:numPr>
        <w:tabs>
          <w:tab w:val="clear" w:pos="720"/>
          <w:tab w:val="num" w:pos="426"/>
        </w:tabs>
        <w:spacing w:before="240" w:beforeAutospacing="0" w:after="240" w:afterAutospacing="0"/>
        <w:ind w:hanging="720"/>
        <w:textAlignment w:val="baseline"/>
        <w:rPr>
          <w:rFonts w:ascii="Arial" w:hAnsi="Arial" w:cs="Arial"/>
          <w:b/>
          <w:bCs/>
          <w:color w:val="000000"/>
          <w:sz w:val="22"/>
          <w:szCs w:val="22"/>
        </w:rPr>
      </w:pPr>
      <w:r>
        <w:rPr>
          <w:rFonts w:ascii="Arial" w:hAnsi="Arial" w:cs="Arial"/>
          <w:b/>
          <w:bCs/>
          <w:color w:val="000000"/>
          <w:sz w:val="22"/>
          <w:szCs w:val="22"/>
        </w:rPr>
        <w:t>Flask App Initialization: Initializes a Flask application with a secret key for sessions.</w:t>
      </w:r>
    </w:p>
    <w:p w:rsidR="00FF4587" w:rsidRDefault="00FF4587" w:rsidP="00FF4587">
      <w:pPr>
        <w:pStyle w:val="NormalWeb"/>
        <w:shd w:val="clear" w:color="auto" w:fill="FFFFFF"/>
        <w:spacing w:before="240"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1104900"/>
            <wp:effectExtent l="0" t="0" r="0" b="0"/>
            <wp:docPr id="61" name="Picture 61" descr="https://lh7-rt.googleusercontent.com/docsz/AD_4nXfdQAXLKF52eakycToFTJIyc8gWL-pvhHUjyx7g3wNjbLyN1pJLroa6pbDbacIn-1vJzLC6kM2aRjBj2n3wOhbH-36AF8YdJUmH7VVUY0JDoUnIiop8xCeKMNXtyeYo8eTimePn2pBZUlnHRIAGGFj8QEqd?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fdQAXLKF52eakycToFTJIyc8gWL-pvhHUjyx7g3wNjbLyN1pJLroa6pbDbacIn-1vJzLC6kM2aRjBj2n3wOhbH-36AF8YdJUmH7VVUY0JDoUnIiop8xCeKMNXtyeYo8eTimePn2pBZUlnHRIAGGFj8QEqd?key=Rfn3JXwM-mclWa8azgTUJ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rsidR="00FF4587" w:rsidRDefault="00FF4587" w:rsidP="009A7DAC">
      <w:pPr>
        <w:pStyle w:val="NormalWeb"/>
        <w:widowControl/>
        <w:numPr>
          <w:ilvl w:val="0"/>
          <w:numId w:val="23"/>
        </w:numPr>
        <w:tabs>
          <w:tab w:val="clear" w:pos="720"/>
        </w:tabs>
        <w:spacing w:before="240" w:beforeAutospacing="0" w:after="240" w:afterAutospacing="0"/>
        <w:ind w:left="284" w:hanging="284"/>
        <w:textAlignment w:val="baseline"/>
        <w:rPr>
          <w:rFonts w:ascii="Arial" w:hAnsi="Arial" w:cs="Arial"/>
          <w:b/>
          <w:bCs/>
          <w:color w:val="000000"/>
          <w:sz w:val="22"/>
          <w:szCs w:val="22"/>
        </w:rPr>
      </w:pPr>
      <w:r>
        <w:rPr>
          <w:rFonts w:ascii="Arial" w:hAnsi="Arial" w:cs="Arial"/>
          <w:b/>
          <w:bCs/>
          <w:color w:val="000000"/>
          <w:sz w:val="22"/>
          <w:szCs w:val="22"/>
        </w:rPr>
        <w:t>Database Configuration: Configures MySQL RDS with connection pooling for efficient database access</w:t>
      </w:r>
      <w:r>
        <w:rPr>
          <w:rFonts w:ascii="Arial" w:hAnsi="Arial" w:cs="Arial"/>
          <w:b/>
          <w:bCs/>
          <w:noProof/>
          <w:color w:val="000000"/>
          <w:sz w:val="22"/>
          <w:szCs w:val="22"/>
          <w:lang w:val="en-IN" w:eastAsia="en-IN"/>
        </w:rPr>
        <w:drawing>
          <wp:inline distT="0" distB="0" distL="0" distR="0">
            <wp:extent cx="5943600" cy="845820"/>
            <wp:effectExtent l="0" t="0" r="0" b="0"/>
            <wp:docPr id="60" name="Picture 60" descr="https://lh7-rt.googleusercontent.com/docsz/AD_4nXfdLZ6ptASvBq9Zn7vdNckj-tUk_eLwTqW7q0aaQrM9Vqq3bC9LCclMRl9MggqwEo3SA_o9FMRkJDc1YPwNyVEHNlLOSFbqGXz2IbuTAOWs_2v4j6nrtFh5PG1XNyNx2AkO24FlSlj61qajcXU4EPWovVn6?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dLZ6ptASvBq9Zn7vdNckj-tUk_eLwTqW7q0aaQrM9Vqq3bC9LCclMRl9MggqwEo3SA_o9FMRkJDc1YPwNyVEHNlLOSFbqGXz2IbuTAOWs_2v4j6nrtFh5PG1XNyNx2AkO24FlSlj61qajcXU4EPWovVn6?key=Rfn3JXwM-mclWa8azgTUJ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45820"/>
                    </a:xfrm>
                    <a:prstGeom prst="rect">
                      <a:avLst/>
                    </a:prstGeom>
                    <a:noFill/>
                    <a:ln>
                      <a:noFill/>
                    </a:ln>
                  </pic:spPr>
                </pic:pic>
              </a:graphicData>
            </a:graphic>
          </wp:inline>
        </w:drawing>
      </w:r>
    </w:p>
    <w:p w:rsidR="00FF4587" w:rsidRDefault="00FF4587" w:rsidP="00FF4587">
      <w:pPr>
        <w:shd w:val="clear" w:color="auto" w:fill="FFFFFF"/>
        <w:rPr>
          <w:rFonts w:ascii="Arial" w:hAnsi="Arial" w:cs="Arial"/>
          <w:sz w:val="21"/>
          <w:szCs w:val="21"/>
        </w:rPr>
      </w:pPr>
      <w:r>
        <w:rPr>
          <w:rFonts w:ascii="Arial" w:hAnsi="Arial" w:cs="Arial"/>
          <w:sz w:val="21"/>
          <w:szCs w:val="21"/>
        </w:rPr>
        <w:br/>
      </w:r>
    </w:p>
    <w:p w:rsidR="00FF4587" w:rsidRDefault="00FF4587" w:rsidP="009A7DAC">
      <w:pPr>
        <w:pStyle w:val="NormalWeb"/>
        <w:widowControl/>
        <w:numPr>
          <w:ilvl w:val="0"/>
          <w:numId w:val="23"/>
        </w:numPr>
        <w:tabs>
          <w:tab w:val="clear" w:pos="720"/>
        </w:tabs>
        <w:spacing w:before="240" w:beforeAutospacing="0" w:after="240" w:afterAutospacing="0"/>
        <w:ind w:left="284" w:hanging="283"/>
        <w:textAlignment w:val="baseline"/>
        <w:rPr>
          <w:rFonts w:ascii="Arial" w:hAnsi="Arial" w:cs="Arial"/>
          <w:b/>
          <w:bCs/>
          <w:color w:val="000000"/>
          <w:sz w:val="22"/>
          <w:szCs w:val="22"/>
        </w:rPr>
      </w:pPr>
      <w:r>
        <w:rPr>
          <w:rFonts w:ascii="Arial" w:hAnsi="Arial" w:cs="Arial"/>
          <w:b/>
          <w:bCs/>
          <w:color w:val="000000"/>
          <w:sz w:val="22"/>
          <w:szCs w:val="22"/>
        </w:rPr>
        <w:t>Connection Pool: Uses MySQL connection pooling to handle multiple database connections.</w:t>
      </w:r>
    </w:p>
    <w:p w:rsidR="00FF4587" w:rsidRDefault="00FF4587" w:rsidP="00FF4587">
      <w:pPr>
        <w:pStyle w:val="NormalWeb"/>
        <w:shd w:val="clear" w:color="auto" w:fill="FFFFFF"/>
        <w:spacing w:before="240"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lastRenderedPageBreak/>
        <w:drawing>
          <wp:inline distT="0" distB="0" distL="0" distR="0">
            <wp:extent cx="5943600" cy="2407920"/>
            <wp:effectExtent l="0" t="0" r="0" b="0"/>
            <wp:docPr id="59" name="Picture 59" descr="https://lh7-rt.googleusercontent.com/docsz/AD_4nXfPD52TlNKJReOmOPdRwhKwNCdTKK6_2aM-vLAj_xo-HBI0HEBoGplnNOrk-4BjLDpltbQhSyS1YzNIztyF29NFJSu483z1exSY1fMQ02rAZec0lNLznrmaWKiYW-O6ronD-c_tIBfQGPj1BxkcIEYsd2CS?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fPD52TlNKJReOmOPdRwhKwNCdTKK6_2aM-vLAj_xo-HBI0HEBoGplnNOrk-4BjLDpltbQhSyS1YzNIztyF29NFJSu483z1exSY1fMQ02rAZec0lNLznrmaWKiYW-O6ronD-c_tIBfQGPj1BxkcIEYsd2CS?key=Rfn3JXwM-mclWa8azgTU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07920"/>
                    </a:xfrm>
                    <a:prstGeom prst="rect">
                      <a:avLst/>
                    </a:prstGeom>
                    <a:noFill/>
                    <a:ln>
                      <a:noFill/>
                    </a:ln>
                  </pic:spPr>
                </pic:pic>
              </a:graphicData>
            </a:graphic>
          </wp:inline>
        </w:drawing>
      </w:r>
    </w:p>
    <w:p w:rsidR="00FF4587" w:rsidRDefault="00FF4587" w:rsidP="009A7DAC">
      <w:pPr>
        <w:pStyle w:val="NormalWeb"/>
        <w:widowControl/>
        <w:numPr>
          <w:ilvl w:val="0"/>
          <w:numId w:val="23"/>
        </w:numPr>
        <w:tabs>
          <w:tab w:val="clear" w:pos="720"/>
          <w:tab w:val="num" w:pos="426"/>
        </w:tabs>
        <w:spacing w:before="240" w:beforeAutospacing="0" w:afterAutospacing="0"/>
        <w:ind w:hanging="578"/>
        <w:textAlignment w:val="baseline"/>
        <w:rPr>
          <w:rFonts w:ascii="Arial" w:hAnsi="Arial" w:cs="Arial"/>
          <w:b/>
          <w:bCs/>
          <w:color w:val="000000"/>
          <w:sz w:val="22"/>
          <w:szCs w:val="22"/>
        </w:rPr>
      </w:pPr>
      <w:r>
        <w:rPr>
          <w:rFonts w:ascii="Arial" w:hAnsi="Arial" w:cs="Arial"/>
          <w:b/>
          <w:bCs/>
          <w:color w:val="000000"/>
          <w:sz w:val="22"/>
          <w:szCs w:val="22"/>
        </w:rPr>
        <w:t>Home Route: Renders the home page template when the root URL is accessed.</w:t>
      </w:r>
    </w:p>
    <w:p w:rsidR="00FF4587" w:rsidRDefault="00FF4587" w:rsidP="00FF4587">
      <w:pPr>
        <w:pStyle w:val="NormalWeb"/>
        <w:shd w:val="clear" w:color="auto" w:fill="FFFFFF"/>
        <w:spacing w:before="240" w:beforeAutospacing="0" w:after="240" w:afterAutospacing="0"/>
        <w:rPr>
          <w:rFonts w:ascii="Arial" w:hAnsi="Arial" w:cs="Arial"/>
          <w:b/>
          <w:bCs/>
          <w:sz w:val="21"/>
          <w:szCs w:val="21"/>
        </w:rPr>
      </w:pPr>
      <w:r>
        <w:rPr>
          <w:rFonts w:ascii="Arial" w:hAnsi="Arial" w:cs="Arial"/>
          <w:b/>
          <w:bCs/>
          <w:color w:val="000000"/>
          <w:sz w:val="22"/>
          <w:szCs w:val="22"/>
        </w:rPr>
        <w:t>                   </w:t>
      </w:r>
      <w:r>
        <w:rPr>
          <w:rFonts w:ascii="Arial" w:hAnsi="Arial" w:cs="Arial"/>
          <w:b/>
          <w:bCs/>
          <w:noProof/>
          <w:color w:val="000000"/>
          <w:sz w:val="22"/>
          <w:szCs w:val="22"/>
          <w:bdr w:val="none" w:sz="0" w:space="0" w:color="auto" w:frame="1"/>
          <w:lang w:val="en-IN" w:eastAsia="en-IN"/>
        </w:rPr>
        <w:drawing>
          <wp:inline distT="0" distB="0" distL="0" distR="0">
            <wp:extent cx="3749040" cy="861060"/>
            <wp:effectExtent l="0" t="0" r="3810" b="0"/>
            <wp:docPr id="58" name="Picture 58" descr="https://lh7-rt.googleusercontent.com/docsz/AD_4nXdyjacmF3X0cjNO-WOi-q8jeiWtu4RCAOf-7R_iwV5ANOWQxkeEmWBOxZUcTE624A8wB3bwG7aRm0HXuoljtcCiUr48JbvAFJGnky8jFT8piH4WIKgi7EpPrc7hfIHkP6dNL9RrlUN4bvDt_CrJDFOrqHk?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dyjacmF3X0cjNO-WOi-q8jeiWtu4RCAOf-7R_iwV5ANOWQxkeEmWBOxZUcTE624A8wB3bwG7aRm0HXuoljtcCiUr48JbvAFJGnky8jFT8piH4WIKgi7EpPrc7hfIHkP6dNL9RrlUN4bvDt_CrJDFOrqHk?key=Rfn3JXwM-mclWa8azgTUJ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9040" cy="861060"/>
                    </a:xfrm>
                    <a:prstGeom prst="rect">
                      <a:avLst/>
                    </a:prstGeom>
                    <a:noFill/>
                    <a:ln>
                      <a:noFill/>
                    </a:ln>
                  </pic:spPr>
                </pic:pic>
              </a:graphicData>
            </a:graphic>
          </wp:inline>
        </w:drawing>
      </w:r>
    </w:p>
    <w:p w:rsidR="00FF4587" w:rsidRDefault="00FF4587" w:rsidP="009A7DAC">
      <w:pPr>
        <w:pStyle w:val="NormalWeb"/>
        <w:widowControl/>
        <w:numPr>
          <w:ilvl w:val="0"/>
          <w:numId w:val="24"/>
        </w:numPr>
        <w:spacing w:before="240" w:beforeAutospacing="0" w:after="240" w:afterAutospacing="0"/>
        <w:textAlignment w:val="baseline"/>
        <w:rPr>
          <w:rFonts w:ascii="Arial" w:hAnsi="Arial" w:cs="Arial"/>
          <w:b/>
          <w:bCs/>
          <w:color w:val="000000"/>
          <w:sz w:val="22"/>
          <w:szCs w:val="22"/>
        </w:rPr>
      </w:pPr>
      <w:r>
        <w:rPr>
          <w:rFonts w:ascii="Arial" w:hAnsi="Arial" w:cs="Arial"/>
          <w:b/>
          <w:bCs/>
          <w:color w:val="000000"/>
          <w:sz w:val="22"/>
          <w:szCs w:val="22"/>
        </w:rPr>
        <w:t>Register Route: </w:t>
      </w:r>
    </w:p>
    <w:p w:rsidR="00FF4587" w:rsidRPr="00FF4587" w:rsidRDefault="00FF4587" w:rsidP="009A7DAC">
      <w:pPr>
        <w:pStyle w:val="NormalWeb"/>
        <w:widowControl/>
        <w:numPr>
          <w:ilvl w:val="0"/>
          <w:numId w:val="25"/>
        </w:numPr>
        <w:spacing w:beforeAutospacing="0" w:afterAutospacing="0"/>
        <w:textAlignment w:val="baseline"/>
        <w:rPr>
          <w:rFonts w:ascii="Arial" w:hAnsi="Arial" w:cs="Arial"/>
          <w:bCs/>
          <w:color w:val="000000"/>
          <w:sz w:val="22"/>
          <w:szCs w:val="22"/>
        </w:rPr>
      </w:pPr>
      <w:r w:rsidRPr="00FF4587">
        <w:rPr>
          <w:rFonts w:ascii="Arial" w:hAnsi="Arial" w:cs="Arial"/>
          <w:bCs/>
          <w:color w:val="000000"/>
          <w:sz w:val="22"/>
          <w:szCs w:val="22"/>
        </w:rPr>
        <w:t>Store user data: It stores user information in the database.</w:t>
      </w:r>
    </w:p>
    <w:p w:rsidR="00FF4587" w:rsidRPr="00FF4587" w:rsidRDefault="00FF4587" w:rsidP="009A7DAC">
      <w:pPr>
        <w:pStyle w:val="NormalWeb"/>
        <w:widowControl/>
        <w:numPr>
          <w:ilvl w:val="0"/>
          <w:numId w:val="25"/>
        </w:numPr>
        <w:spacing w:beforeAutospacing="0" w:after="240" w:afterAutospacing="0"/>
        <w:textAlignment w:val="baseline"/>
        <w:rPr>
          <w:rFonts w:ascii="Arial" w:hAnsi="Arial" w:cs="Arial"/>
          <w:bCs/>
          <w:color w:val="000000"/>
          <w:sz w:val="22"/>
          <w:szCs w:val="22"/>
        </w:rPr>
      </w:pPr>
      <w:r w:rsidRPr="00FF4587">
        <w:rPr>
          <w:rFonts w:ascii="Arial" w:hAnsi="Arial" w:cs="Arial"/>
          <w:bCs/>
          <w:color w:val="000000"/>
          <w:sz w:val="22"/>
          <w:szCs w:val="22"/>
        </w:rPr>
        <w:t xml:space="preserve">Rendering the register page: After retrieving the movie data, it renders the </w:t>
      </w:r>
      <w:r w:rsidRPr="00FF4587">
        <w:rPr>
          <w:rFonts w:ascii="Arial" w:hAnsi="Arial" w:cs="Arial"/>
          <w:bCs/>
          <w:color w:val="188038"/>
          <w:sz w:val="22"/>
          <w:szCs w:val="22"/>
        </w:rPr>
        <w:t>register.html</w:t>
      </w:r>
      <w:r w:rsidRPr="00FF4587">
        <w:rPr>
          <w:rFonts w:ascii="Arial" w:hAnsi="Arial" w:cs="Arial"/>
          <w:bCs/>
          <w:color w:val="000000"/>
          <w:sz w:val="22"/>
          <w:szCs w:val="22"/>
        </w:rPr>
        <w:t xml:space="preserve"> template.</w:t>
      </w:r>
    </w:p>
    <w:p w:rsidR="00FF4587" w:rsidRDefault="00FF4587" w:rsidP="00FF4587">
      <w:pPr>
        <w:pStyle w:val="NormalWeb"/>
        <w:shd w:val="clear" w:color="auto" w:fill="FFFFFF"/>
        <w:spacing w:before="240"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2560320"/>
            <wp:effectExtent l="0" t="0" r="0" b="0"/>
            <wp:docPr id="57" name="Picture 57" descr="https://lh7-rt.googleusercontent.com/docsz/AD_4nXel2jRdydC261AB4FnF4j56FjIu-6eMTA8SZG85oBRVygOqjGXj5sWTwMESLbpkN4HvALyyibW9I48zuAgjSTU7LrU7VbrMnVLMu62sN7traQbOCjbTAUlJr-e4OPYy_lT_6G0okSYN-8May8XWqeaptiEW?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l2jRdydC261AB4FnF4j56FjIu-6eMTA8SZG85oBRVygOqjGXj5sWTwMESLbpkN4HvALyyibW9I48zuAgjSTU7LrU7VbrMnVLMu62sN7traQbOCjbTAUlJr-e4OPYy_lT_6G0okSYN-8May8XWqeaptiEW?key=Rfn3JXwM-mclWa8azgTUJ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rsidR="00FF4587" w:rsidRDefault="00FF4587" w:rsidP="00FF4587">
      <w:pPr>
        <w:pStyle w:val="NormalWeb"/>
        <w:shd w:val="clear" w:color="auto" w:fill="FFFFFF"/>
        <w:spacing w:before="240"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lastRenderedPageBreak/>
        <w:drawing>
          <wp:inline distT="0" distB="0" distL="0" distR="0">
            <wp:extent cx="5943600" cy="1303020"/>
            <wp:effectExtent l="0" t="0" r="0" b="0"/>
            <wp:docPr id="56" name="Picture 56" descr="https://lh7-rt.googleusercontent.com/docsz/AD_4nXfAht6-n7Jg9E6QnQm6RhU7E6uaEcz-uGuj7iuM_RkSj3fXzSetDjH2c7R1B5H7sX8m_bKBV81hh-461cWFRpHXr5YVUcQYnb-K0r6yq1lIFUToUFAryms_Oj_zn5hwWGaVqokyq-OgIGqP1j3rdCsknTU?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fAht6-n7Jg9E6QnQm6RhU7E6uaEcz-uGuj7iuM_RkSj3fXzSetDjH2c7R1B5H7sX8m_bKBV81hh-461cWFRpHXr5YVUcQYnb-K0r6yq1lIFUToUFAryms_Oj_zn5hwWGaVqokyq-OgIGqP1j3rdCsknTU?key=Rfn3JXwM-mclWa8azgTUJ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303020"/>
                    </a:xfrm>
                    <a:prstGeom prst="rect">
                      <a:avLst/>
                    </a:prstGeom>
                    <a:noFill/>
                    <a:ln>
                      <a:noFill/>
                    </a:ln>
                  </pic:spPr>
                </pic:pic>
              </a:graphicData>
            </a:graphic>
          </wp:inline>
        </w:drawing>
      </w:r>
    </w:p>
    <w:p w:rsidR="00FF4587" w:rsidRDefault="00FF4587" w:rsidP="00FF4587">
      <w:pPr>
        <w:shd w:val="clear" w:color="auto" w:fill="FFFFFF"/>
        <w:rPr>
          <w:rFonts w:ascii="Arial" w:hAnsi="Arial" w:cs="Arial"/>
          <w:sz w:val="21"/>
          <w:szCs w:val="21"/>
        </w:rPr>
      </w:pPr>
      <w:r>
        <w:rPr>
          <w:rFonts w:ascii="Arial" w:hAnsi="Arial" w:cs="Arial"/>
          <w:sz w:val="21"/>
          <w:szCs w:val="21"/>
        </w:rPr>
        <w:br/>
      </w:r>
    </w:p>
    <w:p w:rsidR="00FF4587" w:rsidRDefault="00FF4587" w:rsidP="009A7DAC">
      <w:pPr>
        <w:pStyle w:val="NormalWeb"/>
        <w:widowControl/>
        <w:numPr>
          <w:ilvl w:val="0"/>
          <w:numId w:val="26"/>
        </w:numPr>
        <w:spacing w:before="240" w:beforeAutospacing="0" w:afterAutospacing="0"/>
        <w:textAlignment w:val="baseline"/>
        <w:rPr>
          <w:rFonts w:ascii="Arial" w:hAnsi="Arial" w:cs="Arial"/>
          <w:b/>
          <w:bCs/>
          <w:color w:val="000000"/>
          <w:sz w:val="22"/>
          <w:szCs w:val="22"/>
        </w:rPr>
      </w:pPr>
      <w:r>
        <w:rPr>
          <w:rFonts w:ascii="Arial" w:hAnsi="Arial" w:cs="Arial"/>
          <w:b/>
          <w:bCs/>
          <w:color w:val="000000"/>
          <w:sz w:val="22"/>
          <w:szCs w:val="22"/>
        </w:rPr>
        <w:t>Login Route: Login into the application using user email and password</w:t>
      </w:r>
    </w:p>
    <w:p w:rsidR="00FF4587" w:rsidRDefault="00FF4587" w:rsidP="00FF4587">
      <w:pPr>
        <w:pStyle w:val="NormalWeb"/>
        <w:shd w:val="clear" w:color="auto" w:fill="FFFFFF"/>
        <w:spacing w:before="240" w:beforeAutospacing="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1752600"/>
            <wp:effectExtent l="0" t="0" r="0" b="0"/>
            <wp:docPr id="55" name="Picture 55" descr="https://lh7-rt.googleusercontent.com/docsz/AD_4nXeN3FLy7D47tvUC_AYKNlG4NbZsySTzFYiuV8RlExuX_DQJC2EZMLUhsBBwPGpU7Tjl2VdAnaN3X0yZKcO0qtYNbBsD8NCYhM_SS_7DYg2HcEtBJclwDG4IAUMbpJVwEcPJ3XyL9EcNHpdU-rVzmb_at2zR?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eN3FLy7D47tvUC_AYKNlG4NbZsySTzFYiuV8RlExuX_DQJC2EZMLUhsBBwPGpU7Tjl2VdAnaN3X0yZKcO0qtYNbBsD8NCYhM_SS_7DYg2HcEtBJclwDG4IAUMbpJVwEcPJ3XyL9EcNHpdU-rVzmb_at2zR?key=Rfn3JXwM-mclWa8azgTUJ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rsidR="00FF4587" w:rsidRDefault="00FF4587" w:rsidP="00FF4587">
      <w:pPr>
        <w:pStyle w:val="NormalWeb"/>
        <w:shd w:val="clear" w:color="auto" w:fill="FFFFFF"/>
        <w:spacing w:before="240" w:beforeAutospacing="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2583180"/>
            <wp:effectExtent l="0" t="0" r="0" b="7620"/>
            <wp:docPr id="54" name="Picture 54" descr="https://lh7-rt.googleusercontent.com/docsz/AD_4nXdOLJ3m-tKKvEBkjCxQdL2YSV5T52DGs7Z_83GDE4l6ZEQZdTlBQ910vP3nunIh8gvhiSDy70niifOsjeylIaqBoMu0vHb5qlS2l8gFhoU70WyovzGZSrgePAJC_3_iWYMYxEMWwg-PuHf_rFZnE_sZog7w?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OLJ3m-tKKvEBkjCxQdL2YSV5T52DGs7Z_83GDE4l6ZEQZdTlBQ910vP3nunIh8gvhiSDy70niifOsjeylIaqBoMu0vHb5qlS2l8gFhoU70WyovzGZSrgePAJC_3_iWYMYxEMWwg-PuHf_rFZnE_sZog7w?key=Rfn3JXwM-mclWa8azgTUJ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rsidR="00FF4587" w:rsidRDefault="00FF4587" w:rsidP="00FF4587">
      <w:pPr>
        <w:shd w:val="clear" w:color="auto" w:fill="FFFFFF"/>
        <w:rPr>
          <w:rFonts w:ascii="Arial" w:hAnsi="Arial" w:cs="Arial"/>
          <w:sz w:val="21"/>
          <w:szCs w:val="21"/>
        </w:rPr>
      </w:pPr>
      <w:r>
        <w:rPr>
          <w:rFonts w:ascii="Arial" w:hAnsi="Arial" w:cs="Arial"/>
          <w:sz w:val="21"/>
          <w:szCs w:val="21"/>
        </w:rPr>
        <w:br/>
      </w:r>
    </w:p>
    <w:p w:rsidR="00FF4587" w:rsidRDefault="00FF4587" w:rsidP="009A7DAC">
      <w:pPr>
        <w:pStyle w:val="NormalWeb"/>
        <w:widowControl/>
        <w:numPr>
          <w:ilvl w:val="0"/>
          <w:numId w:val="27"/>
        </w:numPr>
        <w:spacing w:beforeAutospacing="0" w:after="240" w:afterAutospacing="0"/>
        <w:textAlignment w:val="baseline"/>
        <w:rPr>
          <w:rFonts w:ascii="Arial" w:hAnsi="Arial" w:cs="Arial"/>
          <w:b/>
          <w:bCs/>
          <w:color w:val="000000"/>
          <w:sz w:val="22"/>
          <w:szCs w:val="22"/>
        </w:rPr>
      </w:pPr>
      <w:proofErr w:type="spellStart"/>
      <w:r>
        <w:rPr>
          <w:rFonts w:ascii="Arial" w:hAnsi="Arial" w:cs="Arial"/>
          <w:b/>
          <w:bCs/>
          <w:color w:val="000000"/>
          <w:sz w:val="22"/>
          <w:szCs w:val="22"/>
        </w:rPr>
        <w:t>Select_movie</w:t>
      </w:r>
      <w:proofErr w:type="spellEnd"/>
      <w:r>
        <w:rPr>
          <w:rFonts w:ascii="Arial" w:hAnsi="Arial" w:cs="Arial"/>
          <w:b/>
          <w:bCs/>
          <w:color w:val="000000"/>
          <w:sz w:val="22"/>
          <w:szCs w:val="22"/>
        </w:rPr>
        <w:t xml:space="preserve"> Route(GET/POST):  </w:t>
      </w:r>
    </w:p>
    <w:p w:rsidR="00FF4587" w:rsidRPr="00FF4587" w:rsidRDefault="00FF4587" w:rsidP="009A7DAC">
      <w:pPr>
        <w:pStyle w:val="NormalWeb"/>
        <w:widowControl/>
        <w:numPr>
          <w:ilvl w:val="0"/>
          <w:numId w:val="28"/>
        </w:numPr>
        <w:spacing w:beforeAutospacing="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Display movie data: It displays recently released movie information.</w:t>
      </w:r>
    </w:p>
    <w:p w:rsidR="00FF4587" w:rsidRPr="00FF4587" w:rsidRDefault="00FF4587" w:rsidP="009A7DAC">
      <w:pPr>
        <w:pStyle w:val="NormalWeb"/>
        <w:widowControl/>
        <w:numPr>
          <w:ilvl w:val="0"/>
          <w:numId w:val="28"/>
        </w:numPr>
        <w:spacing w:beforeAutospacing="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Insert movie data: Insert the selected movie in the database</w:t>
      </w:r>
    </w:p>
    <w:p w:rsidR="00FF4587" w:rsidRPr="00FF4587" w:rsidRDefault="00FF4587" w:rsidP="009A7DAC">
      <w:pPr>
        <w:pStyle w:val="NormalWeb"/>
        <w:widowControl/>
        <w:numPr>
          <w:ilvl w:val="0"/>
          <w:numId w:val="28"/>
        </w:numPr>
        <w:spacing w:beforeAutospacing="0" w:after="24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 xml:space="preserve">Rendering the </w:t>
      </w:r>
      <w:proofErr w:type="spellStart"/>
      <w:r w:rsidRPr="00FF4587">
        <w:rPr>
          <w:rFonts w:ascii="Arial" w:hAnsi="Arial" w:cs="Arial"/>
          <w:bCs/>
          <w:color w:val="000000"/>
          <w:sz w:val="22"/>
          <w:szCs w:val="22"/>
        </w:rPr>
        <w:t>selected_movie</w:t>
      </w:r>
      <w:proofErr w:type="spellEnd"/>
      <w:r w:rsidRPr="00FF4587">
        <w:rPr>
          <w:rFonts w:ascii="Arial" w:hAnsi="Arial" w:cs="Arial"/>
          <w:bCs/>
          <w:color w:val="000000"/>
          <w:sz w:val="22"/>
          <w:szCs w:val="22"/>
        </w:rPr>
        <w:t xml:space="preserve"> page: After retrieving and storing the selected movie data, it renders the </w:t>
      </w:r>
      <w:r w:rsidRPr="00FF4587">
        <w:rPr>
          <w:rFonts w:ascii="Arial" w:hAnsi="Arial" w:cs="Arial"/>
          <w:bCs/>
          <w:color w:val="188038"/>
          <w:sz w:val="22"/>
          <w:szCs w:val="22"/>
        </w:rPr>
        <w:t>selected_movie.html</w:t>
      </w:r>
      <w:r w:rsidRPr="00FF4587">
        <w:rPr>
          <w:rFonts w:ascii="Arial" w:hAnsi="Arial" w:cs="Arial"/>
          <w:bCs/>
          <w:color w:val="000000"/>
          <w:sz w:val="22"/>
          <w:szCs w:val="22"/>
        </w:rPr>
        <w:t xml:space="preserve"> template.</w:t>
      </w:r>
    </w:p>
    <w:p w:rsidR="00FF4587" w:rsidRDefault="00FF4587" w:rsidP="00FF4587">
      <w:pPr>
        <w:pStyle w:val="NormalWeb"/>
        <w:shd w:val="clear" w:color="auto" w:fill="FFFFFF"/>
        <w:spacing w:beforeAutospacing="0" w:after="240" w:afterAutospacing="0"/>
        <w:ind w:left="720"/>
        <w:rPr>
          <w:rFonts w:ascii="Arial" w:hAnsi="Arial" w:cs="Arial"/>
          <w:b/>
          <w:bCs/>
          <w:sz w:val="21"/>
          <w:szCs w:val="21"/>
        </w:rPr>
      </w:pPr>
      <w:r>
        <w:rPr>
          <w:rFonts w:ascii="Arial" w:hAnsi="Arial" w:cs="Arial"/>
          <w:b/>
          <w:bCs/>
          <w:noProof/>
          <w:color w:val="000000"/>
          <w:sz w:val="22"/>
          <w:szCs w:val="22"/>
          <w:bdr w:val="none" w:sz="0" w:space="0" w:color="auto" w:frame="1"/>
          <w:lang w:val="en-IN" w:eastAsia="en-IN"/>
        </w:rPr>
        <w:lastRenderedPageBreak/>
        <w:drawing>
          <wp:inline distT="0" distB="0" distL="0" distR="0">
            <wp:extent cx="5943600" cy="2743200"/>
            <wp:effectExtent l="0" t="0" r="0" b="0"/>
            <wp:docPr id="53" name="Picture 53" descr="https://lh7-rt.googleusercontent.com/docsz/AD_4nXef42DqB10lnOl4fS3nzkDgjhyo2mXoFDZchHxakfwYTG_uEYcNn-ZDbpmWrVQUrJE51UJPsae6AA4l5t_ydPteABD0QCXNT58Q-xlEjGJpVURw4sSoe4s2pxNJC4ecXRdbAEFIDB2R58ej2PeaLYVXEksp?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ef42DqB10lnOl4fS3nzkDgjhyo2mXoFDZchHxakfwYTG_uEYcNn-ZDbpmWrVQUrJE51UJPsae6AA4l5t_ydPteABD0QCXNT58Q-xlEjGJpVURw4sSoe4s2pxNJC4ecXRdbAEFIDB2R58ej2PeaLYVXEksp?key=Rfn3JXwM-mclWa8azgTU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FF4587" w:rsidRDefault="00FF4587" w:rsidP="00FF4587">
      <w:pPr>
        <w:pStyle w:val="NormalWeb"/>
        <w:shd w:val="clear" w:color="auto" w:fill="FFFFFF"/>
        <w:spacing w:beforeAutospacing="0" w:after="240" w:afterAutospacing="0"/>
        <w:ind w:left="72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2286000"/>
            <wp:effectExtent l="0" t="0" r="0" b="0"/>
            <wp:docPr id="52" name="Picture 52" descr="https://lh7-rt.googleusercontent.com/docsz/AD_4nXevViuQuch15UA7R7RmDhzA1xdFxA5M2Zv1NAimlEJ4-9DKLCqFKfpeNSRUI9OPnfSLY0lZGYTVfj1QYwXnzyE5ejxCOzkluAK6HULLkWaG2bzeI5tF63SoJHj96nHonnxqS1X6Wni0ac5nte5Exio52Q-G?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evViuQuch15UA7R7RmDhzA1xdFxA5M2Zv1NAimlEJ4-9DKLCqFKfpeNSRUI9OPnfSLY0lZGYTVfj1QYwXnzyE5ejxCOzkluAK6HULLkWaG2bzeI5tF63SoJHj96nHonnxqS1X6Wni0ac5nte5Exio52Q-G?key=Rfn3JXwM-mclWa8azgTUJ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F4587" w:rsidRDefault="00FF4587" w:rsidP="00FF4587">
      <w:pPr>
        <w:pStyle w:val="NormalWeb"/>
        <w:shd w:val="clear" w:color="auto" w:fill="FFFFFF"/>
        <w:spacing w:beforeAutospacing="0" w:after="240" w:afterAutospacing="0"/>
        <w:ind w:left="72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1600200"/>
            <wp:effectExtent l="0" t="0" r="0" b="0"/>
            <wp:docPr id="51" name="Picture 51" descr="https://lh7-rt.googleusercontent.com/docsz/AD_4nXfWJ8bXCmE8Bc5228cCIK_QnEsaBngcXu8LAqENISiDoMTse7RjygvqUkMROWQoEC-QD11gGmahqhVDgTWfJeOb1YQfvZDqhaX9aZC_Ega2Vn3dUbUulCBMWRwR6Iai5d68w0B9syJwFWs4GPTgfqMjCYAf?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fWJ8bXCmE8Bc5228cCIK_QnEsaBngcXu8LAqENISiDoMTse7RjygvqUkMROWQoEC-QD11gGmahqhVDgTWfJeOb1YQfvZDqhaX9aZC_Ega2Vn3dUbUulCBMWRwR6Iai5d68w0B9syJwFWs4GPTgfqMjCYAf?key=Rfn3JXwM-mclWa8azgTUJ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rsidR="00FF4587" w:rsidRDefault="00FF4587" w:rsidP="009A7DAC">
      <w:pPr>
        <w:pStyle w:val="NormalWeb"/>
        <w:widowControl/>
        <w:numPr>
          <w:ilvl w:val="0"/>
          <w:numId w:val="29"/>
        </w:numPr>
        <w:spacing w:beforeAutospacing="0" w:after="240" w:afterAutospacing="0"/>
        <w:textAlignment w:val="baseline"/>
        <w:rPr>
          <w:rFonts w:ascii="Arial" w:hAnsi="Arial" w:cs="Arial"/>
          <w:b/>
          <w:bCs/>
          <w:color w:val="000000"/>
          <w:sz w:val="22"/>
          <w:szCs w:val="22"/>
        </w:rPr>
      </w:pPr>
      <w:r>
        <w:rPr>
          <w:rFonts w:ascii="Arial" w:hAnsi="Arial" w:cs="Arial"/>
          <w:b/>
          <w:bCs/>
          <w:color w:val="000000"/>
          <w:sz w:val="22"/>
          <w:szCs w:val="22"/>
        </w:rPr>
        <w:t>Seat Route(GET/POST):  </w:t>
      </w:r>
    </w:p>
    <w:p w:rsidR="00FF4587" w:rsidRPr="00FF4587" w:rsidRDefault="00FF4587" w:rsidP="009A7DAC">
      <w:pPr>
        <w:pStyle w:val="NormalWeb"/>
        <w:widowControl/>
        <w:numPr>
          <w:ilvl w:val="0"/>
          <w:numId w:val="30"/>
        </w:numPr>
        <w:spacing w:beforeAutospacing="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 xml:space="preserve">Insert seat data: It display seats </w:t>
      </w:r>
      <w:proofErr w:type="gramStart"/>
      <w:r w:rsidRPr="00FF4587">
        <w:rPr>
          <w:rFonts w:ascii="Arial" w:hAnsi="Arial" w:cs="Arial"/>
          <w:bCs/>
          <w:color w:val="000000"/>
          <w:sz w:val="22"/>
          <w:szCs w:val="22"/>
        </w:rPr>
        <w:t>and  Insert</w:t>
      </w:r>
      <w:proofErr w:type="gramEnd"/>
      <w:r w:rsidRPr="00FF4587">
        <w:rPr>
          <w:rFonts w:ascii="Arial" w:hAnsi="Arial" w:cs="Arial"/>
          <w:bCs/>
          <w:color w:val="000000"/>
          <w:sz w:val="22"/>
          <w:szCs w:val="22"/>
        </w:rPr>
        <w:t xml:space="preserve"> the selected seat data in the database</w:t>
      </w:r>
    </w:p>
    <w:p w:rsidR="00FF4587" w:rsidRPr="00FF4587" w:rsidRDefault="00FF4587" w:rsidP="009A7DAC">
      <w:pPr>
        <w:pStyle w:val="NormalWeb"/>
        <w:widowControl/>
        <w:numPr>
          <w:ilvl w:val="0"/>
          <w:numId w:val="30"/>
        </w:numPr>
        <w:spacing w:beforeAutospacing="0" w:after="24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 xml:space="preserve">Rendering the seat page: After storing the selected seat data, it renders the </w:t>
      </w:r>
      <w:r w:rsidRPr="00FF4587">
        <w:rPr>
          <w:rFonts w:ascii="Arial" w:hAnsi="Arial" w:cs="Arial"/>
          <w:bCs/>
          <w:color w:val="188038"/>
          <w:sz w:val="22"/>
          <w:szCs w:val="22"/>
        </w:rPr>
        <w:t>seat.html</w:t>
      </w:r>
      <w:r w:rsidRPr="00FF4587">
        <w:rPr>
          <w:rFonts w:ascii="Arial" w:hAnsi="Arial" w:cs="Arial"/>
          <w:bCs/>
          <w:color w:val="000000"/>
          <w:sz w:val="22"/>
          <w:szCs w:val="22"/>
        </w:rPr>
        <w:t xml:space="preserve"> template.</w:t>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color w:val="000000"/>
          <w:sz w:val="22"/>
          <w:szCs w:val="22"/>
        </w:rPr>
        <w:lastRenderedPageBreak/>
        <w:t>  </w:t>
      </w:r>
      <w:r>
        <w:rPr>
          <w:rFonts w:ascii="Arial" w:hAnsi="Arial" w:cs="Arial"/>
          <w:b/>
          <w:bCs/>
          <w:noProof/>
          <w:color w:val="000000"/>
          <w:sz w:val="22"/>
          <w:szCs w:val="22"/>
          <w:bdr w:val="none" w:sz="0" w:space="0" w:color="auto" w:frame="1"/>
          <w:lang w:val="en-IN" w:eastAsia="en-IN"/>
        </w:rPr>
        <w:drawing>
          <wp:inline distT="0" distB="0" distL="0" distR="0">
            <wp:extent cx="5608320" cy="2468880"/>
            <wp:effectExtent l="0" t="0" r="0" b="7620"/>
            <wp:docPr id="50" name="Picture 50" descr="https://lh7-rt.googleusercontent.com/docsz/AD_4nXcGMtiYM8alCRyNhSyymZwxtQws1JbVPDBL7qcN3_dbyOMaeAo-A6SPUXoJejB47T0FcfyKAfyHN494EuuJJ3WDc6-SrcOVk_sEw1Y8a1J1H0yQDBu6PCyY9W0GpS77LvmnsucPbEafYECGfQMp4HB7mn-m?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GMtiYM8alCRyNhSyymZwxtQws1JbVPDBL7qcN3_dbyOMaeAo-A6SPUXoJejB47T0FcfyKAfyHN494EuuJJ3WDc6-SrcOVk_sEw1Y8a1J1H0yQDBu6PCyY9W0GpS77LvmnsucPbEafYECGfQMp4HB7mn-m?key=Rfn3JXwM-mclWa8azgTU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320" cy="2468880"/>
                    </a:xfrm>
                    <a:prstGeom prst="rect">
                      <a:avLst/>
                    </a:prstGeom>
                    <a:noFill/>
                    <a:ln>
                      <a:noFill/>
                    </a:ln>
                  </pic:spPr>
                </pic:pic>
              </a:graphicData>
            </a:graphic>
          </wp:inline>
        </w:drawing>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1485900"/>
            <wp:effectExtent l="0" t="0" r="0" b="0"/>
            <wp:docPr id="49" name="Picture 49" descr="https://lh7-rt.googleusercontent.com/docsz/AD_4nXedkknt_rxRlMX45vrG14SMNJGp_Sl-w2nxS6637EXOBNsTQI9njY2aKGkZEueMiDM2hHxCbk1EAlIYjWSZgF8C09Kqpcx8YK4ZlLVxJjkbUpqLmywA4ieUhk0yOa2rzw-iotvqFI4hux5UfDtEj8LRzuKV?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edkknt_rxRlMX45vrG14SMNJGp_Sl-w2nxS6637EXOBNsTQI9njY2aKGkZEueMiDM2hHxCbk1EAlIYjWSZgF8C09Kqpcx8YK4ZlLVxJjkbUpqLmywA4ieUhk0yOa2rzw-iotvqFI4hux5UfDtEj8LRzuKV?key=Rfn3JXwM-mclWa8azgTUJ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FF4587" w:rsidRDefault="00FF4587" w:rsidP="00FF4587">
      <w:pPr>
        <w:shd w:val="clear" w:color="auto" w:fill="FFFFFF"/>
        <w:rPr>
          <w:rFonts w:ascii="Arial" w:hAnsi="Arial" w:cs="Arial"/>
          <w:sz w:val="21"/>
          <w:szCs w:val="21"/>
        </w:rPr>
      </w:pPr>
      <w:r>
        <w:rPr>
          <w:rFonts w:ascii="Arial" w:hAnsi="Arial" w:cs="Arial"/>
          <w:sz w:val="21"/>
          <w:szCs w:val="21"/>
        </w:rPr>
        <w:br/>
      </w:r>
    </w:p>
    <w:p w:rsidR="00FF4587" w:rsidRDefault="00FF4587" w:rsidP="009A7DAC">
      <w:pPr>
        <w:pStyle w:val="NormalWeb"/>
        <w:widowControl/>
        <w:numPr>
          <w:ilvl w:val="0"/>
          <w:numId w:val="31"/>
        </w:numPr>
        <w:spacing w:beforeAutospacing="0" w:after="240" w:afterAutospacing="0"/>
        <w:textAlignment w:val="baseline"/>
        <w:rPr>
          <w:rFonts w:ascii="Arial" w:hAnsi="Arial" w:cs="Arial"/>
          <w:b/>
          <w:bCs/>
          <w:color w:val="000000"/>
          <w:sz w:val="22"/>
          <w:szCs w:val="22"/>
        </w:rPr>
      </w:pPr>
      <w:proofErr w:type="spellStart"/>
      <w:r>
        <w:rPr>
          <w:rFonts w:ascii="Arial" w:hAnsi="Arial" w:cs="Arial"/>
          <w:b/>
          <w:bCs/>
          <w:color w:val="000000"/>
          <w:sz w:val="22"/>
          <w:szCs w:val="22"/>
        </w:rPr>
        <w:t>bookingdetails</w:t>
      </w:r>
      <w:proofErr w:type="spellEnd"/>
      <w:r>
        <w:rPr>
          <w:rFonts w:ascii="Arial" w:hAnsi="Arial" w:cs="Arial"/>
          <w:b/>
          <w:bCs/>
          <w:color w:val="000000"/>
          <w:sz w:val="22"/>
          <w:szCs w:val="22"/>
        </w:rPr>
        <w:t xml:space="preserve"> Route(GET/POST):  </w:t>
      </w:r>
    </w:p>
    <w:p w:rsidR="00FF4587" w:rsidRPr="00FF4587" w:rsidRDefault="00FF4587" w:rsidP="009A7DAC">
      <w:pPr>
        <w:pStyle w:val="NormalWeb"/>
        <w:widowControl/>
        <w:numPr>
          <w:ilvl w:val="0"/>
          <w:numId w:val="32"/>
        </w:numPr>
        <w:spacing w:beforeAutospacing="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 xml:space="preserve">Display booking details: It display booking </w:t>
      </w:r>
      <w:proofErr w:type="gramStart"/>
      <w:r w:rsidRPr="00FF4587">
        <w:rPr>
          <w:rFonts w:ascii="Arial" w:hAnsi="Arial" w:cs="Arial"/>
          <w:bCs/>
          <w:color w:val="000000"/>
          <w:sz w:val="22"/>
          <w:szCs w:val="22"/>
        </w:rPr>
        <w:t>details(</w:t>
      </w:r>
      <w:proofErr w:type="gramEnd"/>
      <w:r w:rsidRPr="00FF4587">
        <w:rPr>
          <w:rFonts w:ascii="Arial" w:hAnsi="Arial" w:cs="Arial"/>
          <w:bCs/>
          <w:color w:val="000000"/>
          <w:sz w:val="22"/>
          <w:szCs w:val="22"/>
        </w:rPr>
        <w:t>movie name, theater name, user name, seats, total price) from the database</w:t>
      </w:r>
    </w:p>
    <w:p w:rsidR="00FF4587" w:rsidRPr="00FF4587" w:rsidRDefault="00FF4587" w:rsidP="009A7DAC">
      <w:pPr>
        <w:pStyle w:val="NormalWeb"/>
        <w:widowControl/>
        <w:numPr>
          <w:ilvl w:val="0"/>
          <w:numId w:val="32"/>
        </w:numPr>
        <w:spacing w:beforeAutospacing="0" w:after="240" w:afterAutospacing="0"/>
        <w:ind w:left="1440"/>
        <w:textAlignment w:val="baseline"/>
        <w:rPr>
          <w:rFonts w:ascii="Arial" w:hAnsi="Arial" w:cs="Arial"/>
          <w:bCs/>
          <w:color w:val="000000"/>
          <w:sz w:val="22"/>
          <w:szCs w:val="22"/>
        </w:rPr>
      </w:pPr>
      <w:r w:rsidRPr="00FF4587">
        <w:rPr>
          <w:rFonts w:ascii="Arial" w:hAnsi="Arial" w:cs="Arial"/>
          <w:bCs/>
          <w:color w:val="000000"/>
          <w:sz w:val="22"/>
          <w:szCs w:val="22"/>
        </w:rPr>
        <w:t xml:space="preserve">Rendering the </w:t>
      </w:r>
      <w:proofErr w:type="spellStart"/>
      <w:r w:rsidRPr="00FF4587">
        <w:rPr>
          <w:rFonts w:ascii="Arial" w:hAnsi="Arial" w:cs="Arial"/>
          <w:bCs/>
          <w:color w:val="000000"/>
          <w:sz w:val="22"/>
          <w:szCs w:val="22"/>
        </w:rPr>
        <w:t>bookingdetails</w:t>
      </w:r>
      <w:proofErr w:type="spellEnd"/>
      <w:r w:rsidRPr="00FF4587">
        <w:rPr>
          <w:rFonts w:ascii="Arial" w:hAnsi="Arial" w:cs="Arial"/>
          <w:bCs/>
          <w:color w:val="000000"/>
          <w:sz w:val="22"/>
          <w:szCs w:val="22"/>
        </w:rPr>
        <w:t xml:space="preserve"> page: After displaying the </w:t>
      </w:r>
      <w:proofErr w:type="gramStart"/>
      <w:r w:rsidRPr="00FF4587">
        <w:rPr>
          <w:rFonts w:ascii="Arial" w:hAnsi="Arial" w:cs="Arial"/>
          <w:bCs/>
          <w:color w:val="000000"/>
          <w:sz w:val="22"/>
          <w:szCs w:val="22"/>
        </w:rPr>
        <w:t>booking  data</w:t>
      </w:r>
      <w:proofErr w:type="gramEnd"/>
      <w:r w:rsidRPr="00FF4587">
        <w:rPr>
          <w:rFonts w:ascii="Arial" w:hAnsi="Arial" w:cs="Arial"/>
          <w:bCs/>
          <w:color w:val="000000"/>
          <w:sz w:val="22"/>
          <w:szCs w:val="22"/>
        </w:rPr>
        <w:t xml:space="preserve">, it renders the </w:t>
      </w:r>
      <w:r w:rsidRPr="00FF4587">
        <w:rPr>
          <w:rFonts w:ascii="Arial" w:hAnsi="Arial" w:cs="Arial"/>
          <w:bCs/>
          <w:color w:val="188038"/>
          <w:sz w:val="22"/>
          <w:szCs w:val="22"/>
        </w:rPr>
        <w:t>bookingdetains.html</w:t>
      </w:r>
      <w:r w:rsidRPr="00FF4587">
        <w:rPr>
          <w:rFonts w:ascii="Arial" w:hAnsi="Arial" w:cs="Arial"/>
          <w:bCs/>
          <w:color w:val="000000"/>
          <w:sz w:val="22"/>
          <w:szCs w:val="22"/>
        </w:rPr>
        <w:t xml:space="preserve"> template.</w:t>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2697480"/>
            <wp:effectExtent l="0" t="0" r="0" b="7620"/>
            <wp:docPr id="48" name="Picture 48" descr="https://lh7-rt.googleusercontent.com/docsz/AD_4nXelMfNrWwsW24ojhFhQu0fuEZGYvJOkT3au8HFwAkuCU2wCcmtj9agj0corabdDwMfcIEKHRBn9Ps5gEAjQhd8pO60_ajIabDVE9iJDfhhboieZlvCdETyhftzox9a4GKSV2JeUzRh_HXBLMv9he8fktSo?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lMfNrWwsW24ojhFhQu0fuEZGYvJOkT3au8HFwAkuCU2wCcmtj9agj0corabdDwMfcIEKHRBn9Ps5gEAjQhd8pO60_ajIabDVE9iJDfhhboieZlvCdETyhftzox9a4GKSV2JeUzRh_HXBLMv9he8fktSo?key=Rfn3JXwM-mclWa8azgTU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lastRenderedPageBreak/>
        <w:drawing>
          <wp:inline distT="0" distB="0" distL="0" distR="0">
            <wp:extent cx="5943600" cy="1836420"/>
            <wp:effectExtent l="0" t="0" r="0" b="0"/>
            <wp:docPr id="47" name="Picture 47" descr="https://lh7-rt.googleusercontent.com/docsz/AD_4nXfOwQYcmFoaqcvBUeKzov9mieAhswCGOLwum5eaj8QpaTVcPLWrvTDGPxRa7fDpJjrBIw6e42R7MQDRkOOMKQHh0zu4tyrVDbh6zW2brupCWD5DgXMVG8esFlF4t8A7tyOG_F6JckrnWtE5me3BEstrDGSc?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rt.googleusercontent.com/docsz/AD_4nXfOwQYcmFoaqcvBUeKzov9mieAhswCGOLwum5eaj8QpaTVcPLWrvTDGPxRa7fDpJjrBIw6e42R7MQDRkOOMKQHh0zu4tyrVDbh6zW2brupCWD5DgXMVG8esFlF4t8A7tyOG_F6JckrnWtE5me3BEstrDGSc?key=Rfn3JXwM-mclWa8azgTUJ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836420"/>
                    </a:xfrm>
                    <a:prstGeom prst="rect">
                      <a:avLst/>
                    </a:prstGeom>
                    <a:noFill/>
                    <a:ln>
                      <a:noFill/>
                    </a:ln>
                  </pic:spPr>
                </pic:pic>
              </a:graphicData>
            </a:graphic>
          </wp:inline>
        </w:drawing>
      </w:r>
    </w:p>
    <w:p w:rsidR="00FF4587" w:rsidRDefault="00FF4587" w:rsidP="00FF4587">
      <w:pPr>
        <w:shd w:val="clear" w:color="auto" w:fill="FFFFFF"/>
        <w:rPr>
          <w:rFonts w:ascii="Arial" w:hAnsi="Arial" w:cs="Arial"/>
          <w:sz w:val="21"/>
          <w:szCs w:val="21"/>
        </w:rPr>
      </w:pPr>
      <w:r>
        <w:rPr>
          <w:rFonts w:ascii="Arial" w:hAnsi="Arial" w:cs="Arial"/>
          <w:sz w:val="21"/>
          <w:szCs w:val="21"/>
        </w:rPr>
        <w:br/>
      </w:r>
    </w:p>
    <w:p w:rsidR="00FF4587" w:rsidRDefault="00FF4587" w:rsidP="009A7DAC">
      <w:pPr>
        <w:pStyle w:val="NormalWeb"/>
        <w:widowControl/>
        <w:numPr>
          <w:ilvl w:val="0"/>
          <w:numId w:val="33"/>
        </w:numPr>
        <w:spacing w:beforeAutospacing="0" w:after="240" w:afterAutospacing="0"/>
        <w:textAlignment w:val="baseline"/>
        <w:rPr>
          <w:rFonts w:ascii="Arial" w:hAnsi="Arial" w:cs="Arial"/>
          <w:b/>
          <w:bCs/>
          <w:color w:val="000000"/>
          <w:sz w:val="22"/>
          <w:szCs w:val="22"/>
        </w:rPr>
      </w:pPr>
      <w:r>
        <w:rPr>
          <w:rFonts w:ascii="Arial" w:hAnsi="Arial" w:cs="Arial"/>
          <w:b/>
          <w:bCs/>
          <w:color w:val="000000"/>
          <w:sz w:val="22"/>
          <w:szCs w:val="22"/>
        </w:rPr>
        <w:t xml:space="preserve">payment </w:t>
      </w:r>
      <w:proofErr w:type="gramStart"/>
      <w:r>
        <w:rPr>
          <w:rFonts w:ascii="Arial" w:hAnsi="Arial" w:cs="Arial"/>
          <w:b/>
          <w:bCs/>
          <w:color w:val="000000"/>
          <w:sz w:val="22"/>
          <w:szCs w:val="22"/>
        </w:rPr>
        <w:t>Route(</w:t>
      </w:r>
      <w:proofErr w:type="gramEnd"/>
      <w:r>
        <w:rPr>
          <w:rFonts w:ascii="Arial" w:hAnsi="Arial" w:cs="Arial"/>
          <w:b/>
          <w:bCs/>
          <w:color w:val="000000"/>
          <w:sz w:val="22"/>
          <w:szCs w:val="22"/>
        </w:rPr>
        <w:t>):  </w:t>
      </w:r>
    </w:p>
    <w:p w:rsidR="00FF4587" w:rsidRPr="00FF4587" w:rsidRDefault="00FF4587" w:rsidP="009A7DAC">
      <w:pPr>
        <w:pStyle w:val="NormalWeb"/>
        <w:widowControl/>
        <w:numPr>
          <w:ilvl w:val="0"/>
          <w:numId w:val="34"/>
        </w:numPr>
        <w:spacing w:beforeAutospacing="0" w:after="240" w:afterAutospacing="0"/>
        <w:ind w:left="993"/>
        <w:textAlignment w:val="baseline"/>
        <w:rPr>
          <w:rFonts w:ascii="Arial" w:hAnsi="Arial" w:cs="Arial"/>
          <w:bCs/>
          <w:color w:val="000000"/>
          <w:sz w:val="22"/>
          <w:szCs w:val="22"/>
        </w:rPr>
      </w:pPr>
      <w:r w:rsidRPr="00FF4587">
        <w:rPr>
          <w:rFonts w:ascii="Arial" w:hAnsi="Arial" w:cs="Arial"/>
          <w:bCs/>
          <w:color w:val="000000"/>
          <w:sz w:val="22"/>
          <w:szCs w:val="22"/>
        </w:rPr>
        <w:t>Display payment options: It displays payment options for ticket booking.</w:t>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731520"/>
            <wp:effectExtent l="0" t="0" r="0" b="0"/>
            <wp:docPr id="46" name="Picture 46" descr="https://lh7-rt.googleusercontent.com/docsz/AD_4nXc1_cMMiRyDYobt-1MKxBECESbA4BwxGMwPCv2ewr2VaTTp9A2ZqAymSc-Bt76FgXMhyU1lnl6Z5JUDZw0dPfyHPCec8VpZiVqkeZLupSsXOIRD8ttnlZDMrRJLIzZQb3-akH0gmf1wK6ry6M__iWE7XlE?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rt.googleusercontent.com/docsz/AD_4nXc1_cMMiRyDYobt-1MKxBECESbA4BwxGMwPCv2ewr2VaTTp9A2ZqAymSc-Bt76FgXMhyU1lnl6Z5JUDZw0dPfyHPCec8VpZiVqkeZLupSsXOIRD8ttnlZDMrRJLIzZQb3-akH0gmf1wK6ry6M__iWE7XlE?key=Rfn3JXwM-mclWa8azgTUJ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731520"/>
                    </a:xfrm>
                    <a:prstGeom prst="rect">
                      <a:avLst/>
                    </a:prstGeom>
                    <a:noFill/>
                    <a:ln>
                      <a:noFill/>
                    </a:ln>
                  </pic:spPr>
                </pic:pic>
              </a:graphicData>
            </a:graphic>
          </wp:inline>
        </w:drawing>
      </w:r>
    </w:p>
    <w:p w:rsidR="00FF4587" w:rsidRDefault="00FF4587" w:rsidP="009A7DAC">
      <w:pPr>
        <w:pStyle w:val="NormalWeb"/>
        <w:widowControl/>
        <w:numPr>
          <w:ilvl w:val="0"/>
          <w:numId w:val="35"/>
        </w:numPr>
        <w:spacing w:beforeAutospacing="0" w:after="240" w:afterAutospacing="0"/>
        <w:textAlignment w:val="baseline"/>
        <w:rPr>
          <w:rFonts w:ascii="Arial" w:hAnsi="Arial" w:cs="Arial"/>
          <w:b/>
          <w:bCs/>
          <w:color w:val="000000"/>
          <w:sz w:val="22"/>
          <w:szCs w:val="22"/>
        </w:rPr>
      </w:pPr>
      <w:r>
        <w:rPr>
          <w:rFonts w:ascii="Arial" w:hAnsi="Arial" w:cs="Arial"/>
          <w:b/>
          <w:bCs/>
          <w:color w:val="000000"/>
          <w:sz w:val="22"/>
          <w:szCs w:val="22"/>
        </w:rPr>
        <w:t>ticket Route(GET/POST):  </w:t>
      </w:r>
    </w:p>
    <w:p w:rsidR="00FF4587" w:rsidRPr="00FF4587" w:rsidRDefault="00FF4587" w:rsidP="009A7DAC">
      <w:pPr>
        <w:pStyle w:val="NormalWeb"/>
        <w:widowControl/>
        <w:numPr>
          <w:ilvl w:val="0"/>
          <w:numId w:val="36"/>
        </w:numPr>
        <w:spacing w:beforeAutospacing="0" w:afterAutospacing="0"/>
        <w:ind w:left="1134"/>
        <w:textAlignment w:val="baseline"/>
        <w:rPr>
          <w:rFonts w:ascii="Arial" w:hAnsi="Arial" w:cs="Arial"/>
          <w:bCs/>
          <w:color w:val="000000"/>
          <w:sz w:val="22"/>
          <w:szCs w:val="22"/>
        </w:rPr>
      </w:pPr>
      <w:r w:rsidRPr="00FF4587">
        <w:rPr>
          <w:rFonts w:ascii="Arial" w:hAnsi="Arial" w:cs="Arial"/>
          <w:bCs/>
          <w:color w:val="000000"/>
          <w:sz w:val="22"/>
          <w:szCs w:val="22"/>
        </w:rPr>
        <w:t>Display booking details: It displays the ticket by fetching the data from the database.</w:t>
      </w:r>
    </w:p>
    <w:p w:rsidR="00FF4587" w:rsidRPr="00FF4587" w:rsidRDefault="00FF4587" w:rsidP="009A7DAC">
      <w:pPr>
        <w:pStyle w:val="NormalWeb"/>
        <w:widowControl/>
        <w:numPr>
          <w:ilvl w:val="0"/>
          <w:numId w:val="36"/>
        </w:numPr>
        <w:spacing w:beforeAutospacing="0" w:after="240" w:afterAutospacing="0"/>
        <w:ind w:left="1134"/>
        <w:textAlignment w:val="baseline"/>
        <w:rPr>
          <w:rFonts w:ascii="Arial" w:hAnsi="Arial" w:cs="Arial"/>
          <w:bCs/>
          <w:color w:val="000000"/>
          <w:sz w:val="22"/>
          <w:szCs w:val="22"/>
        </w:rPr>
      </w:pPr>
      <w:r w:rsidRPr="00FF4587">
        <w:rPr>
          <w:rFonts w:ascii="Arial" w:hAnsi="Arial" w:cs="Arial"/>
          <w:bCs/>
          <w:color w:val="000000"/>
          <w:sz w:val="22"/>
          <w:szCs w:val="22"/>
        </w:rPr>
        <w:t xml:space="preserve">Rendering the ticket page: After displaying the ticket, it renders the </w:t>
      </w:r>
      <w:r w:rsidRPr="00FF4587">
        <w:rPr>
          <w:rFonts w:ascii="Arial" w:hAnsi="Arial" w:cs="Arial"/>
          <w:bCs/>
          <w:color w:val="188038"/>
          <w:sz w:val="22"/>
          <w:szCs w:val="22"/>
        </w:rPr>
        <w:t>ticket.html</w:t>
      </w:r>
      <w:r w:rsidRPr="00FF4587">
        <w:rPr>
          <w:rFonts w:ascii="Arial" w:hAnsi="Arial" w:cs="Arial"/>
          <w:bCs/>
          <w:color w:val="000000"/>
          <w:sz w:val="22"/>
          <w:szCs w:val="22"/>
        </w:rPr>
        <w:t xml:space="preserve"> template.</w:t>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2827020"/>
            <wp:effectExtent l="0" t="0" r="0" b="0"/>
            <wp:docPr id="45" name="Picture 45" descr="https://lh7-rt.googleusercontent.com/docsz/AD_4nXfvabPq3mL2gGveG7eBl80vXY6mwCpjqOvhL8I5OmzMMdL6M_ZHItWs2IGvKdmWe5GI70fcNtrraruzkDfqNtUI6J3LlvgCJ1OxnaKYLTBiWpuDmef70ugCE2wddynw2NW-upznATsH_3OSxMDDkBds0zN3?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fvabPq3mL2gGveG7eBl80vXY6mwCpjqOvhL8I5OmzMMdL6M_ZHItWs2IGvKdmWe5GI70fcNtrraruzkDfqNtUI6J3LlvgCJ1OxnaKYLTBiWpuDmef70ugCE2wddynw2NW-upznATsH_3OSxMDDkBds0zN3?key=Rfn3JXwM-mclWa8azgTUJ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lastRenderedPageBreak/>
        <w:drawing>
          <wp:inline distT="0" distB="0" distL="0" distR="0">
            <wp:extent cx="5943600" cy="2430780"/>
            <wp:effectExtent l="0" t="0" r="0" b="7620"/>
            <wp:docPr id="44" name="Picture 44" descr="https://lh7-rt.googleusercontent.com/docsz/AD_4nXejD0VtQtSB4m8DD3kdLvjUT-QxledI48Q1SMTlbnseUkH7NLAwvjiLCw-hk-HGT9kAHwEIFKx44u5N4bTkseiVSe3AFaJ-gxQF2ImahahWv7RBSSt4LiDp-jNMSxOpRjj0sFHxEiEj0oW39qg-EodnkX0?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rt.googleusercontent.com/docsz/AD_4nXejD0VtQtSB4m8DD3kdLvjUT-QxledI48Q1SMTlbnseUkH7NLAwvjiLCw-hk-HGT9kAHwEIFKx44u5N4bTkseiVSe3AFaJ-gxQF2ImahahWv7RBSSt4LiDp-jNMSxOpRjj0sFHxEiEj0oW39qg-EodnkX0?key=Rfn3JXwM-mclWa8azgTUJ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rsidR="00FF4587" w:rsidRDefault="00FF4587" w:rsidP="00FF4587">
      <w:pPr>
        <w:pStyle w:val="NormalWeb"/>
        <w:shd w:val="clear" w:color="auto" w:fill="FFFFFF"/>
        <w:spacing w:beforeAutospacing="0" w:after="240" w:afterAutospacing="0"/>
        <w:rPr>
          <w:rFonts w:ascii="Arial" w:hAnsi="Arial" w:cs="Arial"/>
          <w:b/>
          <w:bCs/>
          <w:sz w:val="21"/>
          <w:szCs w:val="21"/>
        </w:rPr>
      </w:pPr>
      <w:r>
        <w:rPr>
          <w:rFonts w:ascii="Arial" w:hAnsi="Arial" w:cs="Arial"/>
          <w:b/>
          <w:bCs/>
          <w:noProof/>
          <w:color w:val="000000"/>
          <w:sz w:val="22"/>
          <w:szCs w:val="22"/>
          <w:bdr w:val="none" w:sz="0" w:space="0" w:color="auto" w:frame="1"/>
          <w:lang w:val="en-IN" w:eastAsia="en-IN"/>
        </w:rPr>
        <w:drawing>
          <wp:inline distT="0" distB="0" distL="0" distR="0">
            <wp:extent cx="5943600" cy="640080"/>
            <wp:effectExtent l="0" t="0" r="0" b="7620"/>
            <wp:docPr id="43" name="Picture 43" descr="https://lh7-rt.googleusercontent.com/docsz/AD_4nXcw1bLkNItSxmljIURcor45tv4uv-UUQZcyT4KrEWyhnoFWgpR1Rljc0Dnjed9A9IhYf-WqDbs3bd6JesNrRA3Pm8rCHeBfjoo7actsM2P_xv89FD6_f0ydNuAwe3LaQA7OWsDy9n8vLggle-oUL8OUz20?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cw1bLkNItSxmljIURcor45tv4uv-UUQZcyT4KrEWyhnoFWgpR1Rljc0Dnjed9A9IhYf-WqDbs3bd6JesNrRA3Pm8rCHeBfjoo7actsM2P_xv89FD6_f0ydNuAwe3LaQA7OWsDy9n8vLggle-oUL8OUz20?key=Rfn3JXwM-mclWa8azgTUJ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40080"/>
                    </a:xfrm>
                    <a:prstGeom prst="rect">
                      <a:avLst/>
                    </a:prstGeom>
                    <a:noFill/>
                    <a:ln>
                      <a:noFill/>
                    </a:ln>
                  </pic:spPr>
                </pic:pic>
              </a:graphicData>
            </a:graphic>
          </wp:inline>
        </w:drawing>
      </w:r>
    </w:p>
    <w:p w:rsidR="00FF4587" w:rsidRDefault="00FF4587" w:rsidP="00FF4587">
      <w:pPr>
        <w:shd w:val="clear" w:color="auto" w:fill="FFFFFF"/>
        <w:rPr>
          <w:rFonts w:ascii="Arial" w:hAnsi="Arial" w:cs="Arial"/>
          <w:sz w:val="21"/>
          <w:szCs w:val="21"/>
        </w:rPr>
      </w:pPr>
      <w:r>
        <w:rPr>
          <w:rFonts w:ascii="Arial" w:hAnsi="Arial" w:cs="Arial"/>
          <w:sz w:val="21"/>
          <w:szCs w:val="21"/>
        </w:rPr>
        <w:br/>
      </w:r>
    </w:p>
    <w:p w:rsidR="00FF4587" w:rsidRDefault="00FF4587" w:rsidP="009A7DAC">
      <w:pPr>
        <w:pStyle w:val="NormalWeb"/>
        <w:widowControl/>
        <w:numPr>
          <w:ilvl w:val="0"/>
          <w:numId w:val="37"/>
        </w:numPr>
        <w:spacing w:before="240" w:beforeAutospacing="0" w:afterAutospacing="0"/>
        <w:textAlignment w:val="baseline"/>
        <w:rPr>
          <w:rFonts w:ascii="Arial" w:hAnsi="Arial" w:cs="Arial"/>
          <w:b/>
          <w:bCs/>
          <w:color w:val="000000"/>
          <w:sz w:val="22"/>
          <w:szCs w:val="22"/>
        </w:rPr>
      </w:pPr>
      <w:r>
        <w:rPr>
          <w:rFonts w:ascii="Arial" w:hAnsi="Arial" w:cs="Arial"/>
          <w:b/>
          <w:bCs/>
          <w:color w:val="000000"/>
          <w:sz w:val="22"/>
          <w:szCs w:val="22"/>
        </w:rPr>
        <w:t xml:space="preserve">Database Queries: Uses SQL queries to interact with MySQL RDS for user, movie data and </w:t>
      </w:r>
      <w:proofErr w:type="spellStart"/>
      <w:r>
        <w:rPr>
          <w:rFonts w:ascii="Arial" w:hAnsi="Arial" w:cs="Arial"/>
          <w:b/>
          <w:bCs/>
          <w:color w:val="000000"/>
          <w:sz w:val="22"/>
          <w:szCs w:val="22"/>
        </w:rPr>
        <w:t>bookingdetails</w:t>
      </w:r>
      <w:proofErr w:type="spellEnd"/>
      <w:r>
        <w:rPr>
          <w:rFonts w:ascii="Arial" w:hAnsi="Arial" w:cs="Arial"/>
          <w:b/>
          <w:bCs/>
          <w:color w:val="000000"/>
          <w:sz w:val="22"/>
          <w:szCs w:val="22"/>
        </w:rPr>
        <w:t>.</w:t>
      </w:r>
    </w:p>
    <w:p w:rsidR="00FF4587" w:rsidRDefault="00FF4587" w:rsidP="009A7DAC">
      <w:pPr>
        <w:pStyle w:val="NormalWeb"/>
        <w:widowControl/>
        <w:numPr>
          <w:ilvl w:val="0"/>
          <w:numId w:val="38"/>
        </w:numPr>
        <w:spacing w:before="240" w:beforeAutospacing="0" w:afterAutospacing="0"/>
        <w:textAlignment w:val="baseline"/>
        <w:rPr>
          <w:rFonts w:ascii="Arial" w:hAnsi="Arial" w:cs="Arial"/>
          <w:color w:val="000000"/>
          <w:sz w:val="22"/>
          <w:szCs w:val="22"/>
        </w:rPr>
      </w:pPr>
      <w:r w:rsidRPr="00FF4587">
        <w:rPr>
          <w:rFonts w:ascii="Arial" w:hAnsi="Arial" w:cs="Arial"/>
          <w:b/>
          <w:color w:val="000000"/>
          <w:sz w:val="22"/>
          <w:szCs w:val="22"/>
        </w:rPr>
        <w:t>Session Management</w:t>
      </w:r>
      <w:r>
        <w:rPr>
          <w:rFonts w:ascii="Arial" w:hAnsi="Arial" w:cs="Arial"/>
          <w:color w:val="000000"/>
          <w:sz w:val="22"/>
          <w:szCs w:val="22"/>
        </w:rPr>
        <w:t xml:space="preserve">: Utilizes Flask session to store </w:t>
      </w:r>
      <w:proofErr w:type="gramStart"/>
      <w:r>
        <w:rPr>
          <w:rFonts w:ascii="Arial" w:hAnsi="Arial" w:cs="Arial"/>
          <w:color w:val="000000"/>
          <w:sz w:val="22"/>
          <w:szCs w:val="22"/>
        </w:rPr>
        <w:t>user,  movie</w:t>
      </w:r>
      <w:proofErr w:type="gramEnd"/>
      <w:r>
        <w:rPr>
          <w:rFonts w:ascii="Arial" w:hAnsi="Arial" w:cs="Arial"/>
          <w:color w:val="000000"/>
          <w:sz w:val="22"/>
          <w:szCs w:val="22"/>
        </w:rPr>
        <w:t xml:space="preserve"> data and booking details for seamless navigation within the "</w:t>
      </w:r>
      <w:proofErr w:type="spellStart"/>
      <w:r>
        <w:rPr>
          <w:rFonts w:ascii="Arial" w:hAnsi="Arial" w:cs="Arial"/>
          <w:color w:val="000000"/>
          <w:sz w:val="22"/>
          <w:szCs w:val="22"/>
        </w:rPr>
        <w:t>CinemaBooker</w:t>
      </w:r>
      <w:proofErr w:type="spellEnd"/>
      <w:r>
        <w:rPr>
          <w:rFonts w:ascii="Arial" w:hAnsi="Arial" w:cs="Arial"/>
          <w:color w:val="000000"/>
          <w:sz w:val="22"/>
          <w:szCs w:val="22"/>
        </w:rPr>
        <w:t>” application.</w:t>
      </w:r>
    </w:p>
    <w:p w:rsidR="005C7EB5" w:rsidRDefault="005C7EB5">
      <w:pPr>
        <w:spacing w:before="240" w:after="240"/>
        <w:rPr>
          <w:rFonts w:ascii="Cambria" w:eastAsia="Cambria" w:hAnsi="Cambria" w:cs="Cambria"/>
          <w:b/>
          <w:sz w:val="18"/>
          <w:szCs w:val="18"/>
        </w:rPr>
      </w:pPr>
    </w:p>
    <w:p w:rsidR="005C7EB5" w:rsidRDefault="00D82C7B">
      <w:pPr>
        <w:spacing w:before="240" w:after="240"/>
        <w:rPr>
          <w:rFonts w:ascii="Cambria" w:eastAsia="Cambria" w:hAnsi="Cambria" w:cs="Cambria"/>
          <w:b/>
          <w:sz w:val="28"/>
          <w:szCs w:val="28"/>
        </w:rPr>
      </w:pPr>
      <w:r>
        <w:rPr>
          <w:rFonts w:ascii="Cambria" w:eastAsia="Cambria" w:hAnsi="Cambria" w:cs="Cambria"/>
          <w:b/>
          <w:sz w:val="28"/>
          <w:szCs w:val="28"/>
        </w:rPr>
        <w:t>Milestone 4: EC2 Instance Setup</w:t>
      </w:r>
    </w:p>
    <w:p w:rsidR="005C7EB5" w:rsidRPr="00DF674E" w:rsidRDefault="00FF4587" w:rsidP="009A7DAC">
      <w:pPr>
        <w:numPr>
          <w:ilvl w:val="0"/>
          <w:numId w:val="19"/>
        </w:numPr>
        <w:spacing w:before="240" w:after="240"/>
        <w:rPr>
          <w:rFonts w:ascii="Cambria" w:eastAsia="Cambria" w:hAnsi="Cambria" w:cs="Cambria"/>
        </w:rPr>
      </w:pPr>
      <w:r>
        <w:rPr>
          <w:rFonts w:ascii="Arial" w:hAnsi="Arial" w:cs="Arial"/>
          <w:sz w:val="21"/>
          <w:szCs w:val="21"/>
          <w:shd w:val="clear" w:color="auto" w:fill="FFFFFF"/>
        </w:rPr>
        <w:t>EC2 instance setup involves launching a virtual server on AWS, selecting an instance type, configuring security settings, and connecting via SSH. It allows hosting applications and managing workloads in the cloud. </w:t>
      </w:r>
    </w:p>
    <w:p w:rsidR="005C7EB5" w:rsidRPr="00DF674E" w:rsidRDefault="00D82C7B" w:rsidP="009A7DAC">
      <w:pPr>
        <w:numPr>
          <w:ilvl w:val="0"/>
          <w:numId w:val="8"/>
        </w:numPr>
        <w:spacing w:before="240"/>
        <w:rPr>
          <w:rFonts w:ascii="Cambria" w:eastAsia="Cambria" w:hAnsi="Cambria" w:cs="Cambria"/>
          <w:sz w:val="24"/>
          <w:szCs w:val="24"/>
        </w:rPr>
      </w:pPr>
      <w:r>
        <w:rPr>
          <w:rFonts w:ascii="Cambria" w:eastAsia="Cambria" w:hAnsi="Cambria" w:cs="Cambria"/>
          <w:b/>
          <w:sz w:val="24"/>
          <w:szCs w:val="24"/>
        </w:rPr>
        <w:t>Activity 4.1: Launch EC2 Instance</w:t>
      </w:r>
      <w:r w:rsidR="00DF674E">
        <w:rPr>
          <w:rFonts w:ascii="Cambria" w:eastAsia="Cambria" w:hAnsi="Cambria" w:cs="Cambria"/>
          <w:b/>
          <w:sz w:val="24"/>
          <w:szCs w:val="24"/>
        </w:rPr>
        <w:t xml:space="preserve"> </w:t>
      </w:r>
    </w:p>
    <w:p w:rsidR="00DF674E" w:rsidRDefault="00DF674E" w:rsidP="00DF674E">
      <w:pPr>
        <w:spacing w:before="240"/>
        <w:ind w:left="1134" w:firstLine="142"/>
        <w:rPr>
          <w:rFonts w:ascii="Cambria" w:eastAsia="Cambria" w:hAnsi="Cambria" w:cs="Cambria"/>
          <w:sz w:val="24"/>
          <w:szCs w:val="24"/>
        </w:rPr>
      </w:pPr>
    </w:p>
    <w:p w:rsidR="00DF674E" w:rsidRPr="00DF674E" w:rsidRDefault="00DF674E" w:rsidP="009A7DAC">
      <w:pPr>
        <w:widowControl/>
        <w:numPr>
          <w:ilvl w:val="0"/>
          <w:numId w:val="8"/>
        </w:numPr>
        <w:spacing w:after="240"/>
        <w:ind w:left="851" w:hanging="284"/>
        <w:textAlignment w:val="baseline"/>
        <w:rPr>
          <w:rFonts w:ascii="Times New Roman" w:eastAsia="Times New Roman" w:hAnsi="Times New Roman" w:cs="Times New Roman"/>
          <w:color w:val="000000"/>
          <w:lang w:val="en-IN"/>
        </w:rPr>
      </w:pPr>
      <w:r w:rsidRPr="00DF674E">
        <w:rPr>
          <w:rFonts w:ascii="Arial" w:eastAsia="Times New Roman" w:hAnsi="Arial" w:cs="Arial"/>
          <w:color w:val="000000"/>
          <w:lang w:val="en-IN"/>
        </w:rPr>
        <w:t xml:space="preserve">Choose a Linux-based EC2 instance from the AWS Console to host the </w:t>
      </w:r>
      <w:proofErr w:type="spellStart"/>
      <w:r w:rsidRPr="00DF674E">
        <w:rPr>
          <w:rFonts w:ascii="Arial" w:eastAsia="Times New Roman" w:hAnsi="Arial" w:cs="Arial"/>
          <w:color w:val="000000"/>
          <w:lang w:val="en-IN"/>
        </w:rPr>
        <w:t>CinemaBooker</w:t>
      </w:r>
      <w:proofErr w:type="spellEnd"/>
      <w:r w:rsidRPr="00DF674E">
        <w:rPr>
          <w:rFonts w:ascii="Arial" w:eastAsia="Times New Roman" w:hAnsi="Arial" w:cs="Arial"/>
          <w:color w:val="000000"/>
          <w:lang w:val="en-IN"/>
        </w:rPr>
        <w:t xml:space="preserve"> application.</w:t>
      </w:r>
    </w:p>
    <w:p w:rsidR="005C7EB5" w:rsidRDefault="005C7EB5">
      <w:pPr>
        <w:spacing w:after="240"/>
        <w:rPr>
          <w:rFonts w:ascii="Cambria" w:eastAsia="Cambria" w:hAnsi="Cambria" w:cs="Cambria"/>
          <w:sz w:val="18"/>
          <w:szCs w:val="18"/>
        </w:rPr>
      </w:pP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5943600" cy="3276600"/>
            <wp:effectExtent l="0" t="0" r="0" b="0"/>
            <wp:docPr id="185748658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3276600"/>
                    </a:xfrm>
                    <a:prstGeom prst="rect">
                      <a:avLst/>
                    </a:prstGeom>
                    <a:ln/>
                  </pic:spPr>
                </pic:pic>
              </a:graphicData>
            </a:graphic>
          </wp:inline>
        </w:drawing>
      </w:r>
    </w:p>
    <w:p w:rsidR="005C7EB5" w:rsidRDefault="005C7EB5">
      <w:pPr>
        <w:spacing w:before="240" w:after="240"/>
        <w:rPr>
          <w:rFonts w:ascii="Cambria" w:eastAsia="Cambria" w:hAnsi="Cambria" w:cs="Cambria"/>
          <w:sz w:val="18"/>
          <w:szCs w:val="18"/>
        </w:rPr>
      </w:pPr>
    </w:p>
    <w:p w:rsidR="005C7EB5" w:rsidRDefault="00D82C7B" w:rsidP="009A7DAC">
      <w:pPr>
        <w:numPr>
          <w:ilvl w:val="0"/>
          <w:numId w:val="1"/>
        </w:numPr>
        <w:spacing w:before="240" w:after="240"/>
        <w:rPr>
          <w:rFonts w:ascii="Cambria" w:eastAsia="Cambria" w:hAnsi="Cambria" w:cs="Cambria"/>
        </w:rPr>
      </w:pPr>
      <w:r>
        <w:rPr>
          <w:rFonts w:ascii="Cambria" w:eastAsia="Cambria" w:hAnsi="Cambria" w:cs="Cambria"/>
        </w:rPr>
        <w:t>Click on Launch instance to launch EC2 instance</w:t>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3538538" cy="3107562"/>
            <wp:effectExtent l="0" t="0" r="0" b="0"/>
            <wp:docPr id="185748658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3538538" cy="3107562"/>
                    </a:xfrm>
                    <a:prstGeom prst="rect">
                      <a:avLst/>
                    </a:prstGeom>
                    <a:ln/>
                  </pic:spPr>
                </pic:pic>
              </a:graphicData>
            </a:graphic>
          </wp:inline>
        </w:drawing>
      </w:r>
    </w:p>
    <w:p w:rsidR="005C7EB5" w:rsidRDefault="00DF674E">
      <w:pPr>
        <w:spacing w:before="240" w:after="240"/>
        <w:rPr>
          <w:rFonts w:ascii="Cambria" w:eastAsia="Cambria" w:hAnsi="Cambria" w:cs="Cambria"/>
          <w:sz w:val="18"/>
          <w:szCs w:val="18"/>
        </w:rPr>
      </w:pPr>
      <w:r>
        <w:rPr>
          <w:noProof/>
          <w:lang w:val="en-IN"/>
        </w:rPr>
        <w:lastRenderedPageBreak/>
        <w:drawing>
          <wp:inline distT="0" distB="0" distL="0" distR="0">
            <wp:extent cx="5943600" cy="3055121"/>
            <wp:effectExtent l="0" t="0" r="0" b="0"/>
            <wp:docPr id="62" name="Picture 62" descr="https://lh7-rt.googleusercontent.com/docsz/AD_4nXfDfl1lq_Jhr82q2SW61Ln-beLRMo8_a0TlWXwc31naF5RFHWREFbAMlD1Qap4nfdTjqAJsjPFIkJ2RKC35vDvkzSN23hLDniG9wzmjw-q12_XqVhkuCiJ4bpR-CRXXg_i-qVdTaLYQWtNndqbAf7ib6Ik?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rt.googleusercontent.com/docsz/AD_4nXfDfl1lq_Jhr82q2SW61Ln-beLRMo8_a0TlWXwc31naF5RFHWREFbAMlD1Qap4nfdTjqAJsjPFIkJ2RKC35vDvkzSN23hLDniG9wzmjw-q12_XqVhkuCiJ4bpR-CRXXg_i-qVdTaLYQWtNndqbAf7ib6Ik?key=Rfn3JXwM-mclWa8azgTUJ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55121"/>
                    </a:xfrm>
                    <a:prstGeom prst="rect">
                      <a:avLst/>
                    </a:prstGeom>
                    <a:noFill/>
                    <a:ln>
                      <a:noFill/>
                    </a:ln>
                  </pic:spPr>
                </pic:pic>
              </a:graphicData>
            </a:graphic>
          </wp:inline>
        </w:drawing>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3784600"/>
            <wp:effectExtent l="0" t="0" r="0" b="0"/>
            <wp:docPr id="18574865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943600" cy="3784600"/>
                    </a:xfrm>
                    <a:prstGeom prst="rect">
                      <a:avLst/>
                    </a:prstGeom>
                    <a:ln/>
                  </pic:spPr>
                </pic:pic>
              </a:graphicData>
            </a:graphic>
          </wp:inline>
        </w:drawing>
      </w:r>
    </w:p>
    <w:p w:rsidR="005C7EB5" w:rsidRDefault="00D82C7B" w:rsidP="009A7DAC">
      <w:pPr>
        <w:numPr>
          <w:ilvl w:val="0"/>
          <w:numId w:val="3"/>
        </w:numPr>
        <w:spacing w:before="240" w:after="240"/>
        <w:rPr>
          <w:rFonts w:ascii="Cambria" w:eastAsia="Cambria" w:hAnsi="Cambria" w:cs="Cambria"/>
        </w:rPr>
      </w:pPr>
      <w:r>
        <w:rPr>
          <w:rFonts w:ascii="Cambria" w:eastAsia="Cambria" w:hAnsi="Cambria" w:cs="Cambria"/>
        </w:rPr>
        <w:t>Create a new key pair</w:t>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5943600" cy="3746500"/>
            <wp:effectExtent l="0" t="0" r="0" b="0"/>
            <wp:docPr id="18574866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943600" cy="3746500"/>
                    </a:xfrm>
                    <a:prstGeom prst="rect">
                      <a:avLst/>
                    </a:prstGeom>
                    <a:ln/>
                  </pic:spPr>
                </pic:pic>
              </a:graphicData>
            </a:graphic>
          </wp:inline>
        </w:drawing>
      </w:r>
    </w:p>
    <w:p w:rsidR="005C7EB5" w:rsidRDefault="005C7EB5">
      <w:pPr>
        <w:spacing w:before="240" w:after="240"/>
        <w:rPr>
          <w:rFonts w:ascii="Cambria" w:eastAsia="Cambria" w:hAnsi="Cambria" w:cs="Cambria"/>
          <w:sz w:val="18"/>
          <w:szCs w:val="18"/>
        </w:rPr>
      </w:pPr>
    </w:p>
    <w:p w:rsidR="005C7EB5" w:rsidRDefault="00D82C7B" w:rsidP="009A7DAC">
      <w:pPr>
        <w:numPr>
          <w:ilvl w:val="0"/>
          <w:numId w:val="8"/>
        </w:numPr>
        <w:spacing w:before="240"/>
        <w:rPr>
          <w:rFonts w:ascii="Cambria" w:eastAsia="Cambria" w:hAnsi="Cambria" w:cs="Cambria"/>
          <w:sz w:val="24"/>
          <w:szCs w:val="24"/>
        </w:rPr>
      </w:pPr>
      <w:r>
        <w:rPr>
          <w:rFonts w:ascii="Cambria" w:eastAsia="Cambria" w:hAnsi="Cambria" w:cs="Cambria"/>
          <w:b/>
          <w:sz w:val="24"/>
          <w:szCs w:val="24"/>
        </w:rPr>
        <w:t>Activity 4.2: Configure Network Settings</w:t>
      </w:r>
    </w:p>
    <w:p w:rsidR="005C7EB5" w:rsidRDefault="005C7EB5">
      <w:pPr>
        <w:spacing w:before="240"/>
        <w:rPr>
          <w:rFonts w:ascii="Cambria" w:eastAsia="Cambria" w:hAnsi="Cambria" w:cs="Cambria"/>
          <w:b/>
          <w:sz w:val="24"/>
          <w:szCs w:val="24"/>
        </w:rPr>
      </w:pPr>
    </w:p>
    <w:p w:rsidR="005C7EB5" w:rsidRDefault="00D82C7B" w:rsidP="009A7DAC">
      <w:pPr>
        <w:numPr>
          <w:ilvl w:val="1"/>
          <w:numId w:val="8"/>
        </w:numPr>
        <w:spacing w:after="240"/>
        <w:rPr>
          <w:rFonts w:ascii="Cambria" w:eastAsia="Cambria" w:hAnsi="Cambria" w:cs="Cambria"/>
        </w:rPr>
      </w:pPr>
      <w:r>
        <w:rPr>
          <w:rFonts w:ascii="Cambria" w:eastAsia="Cambria" w:hAnsi="Cambria" w:cs="Cambria"/>
        </w:rPr>
        <w:t>Set up the security group to allow HTTP, HTTPS, and SSH traffic.</w:t>
      </w:r>
    </w:p>
    <w:p w:rsidR="005C7EB5" w:rsidRDefault="00D82C7B">
      <w:pPr>
        <w:spacing w:before="240" w:after="240"/>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2965" cy="3253740"/>
            <wp:effectExtent l="0" t="0" r="635" b="3810"/>
            <wp:docPr id="185748659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950133" cy="3257664"/>
                    </a:xfrm>
                    <a:prstGeom prst="rect">
                      <a:avLst/>
                    </a:prstGeom>
                    <a:ln/>
                  </pic:spPr>
                </pic:pic>
              </a:graphicData>
            </a:graphic>
          </wp:inline>
        </w:drawing>
      </w:r>
    </w:p>
    <w:p w:rsidR="005C7EB5" w:rsidRDefault="00D82C7B" w:rsidP="009A7DAC">
      <w:pPr>
        <w:numPr>
          <w:ilvl w:val="1"/>
          <w:numId w:val="8"/>
        </w:numPr>
        <w:spacing w:before="240" w:after="240"/>
        <w:rPr>
          <w:rFonts w:ascii="Cambria" w:eastAsia="Cambria" w:hAnsi="Cambria" w:cs="Cambria"/>
        </w:rPr>
      </w:pPr>
      <w:r>
        <w:rPr>
          <w:rFonts w:ascii="Cambria" w:eastAsia="Cambria" w:hAnsi="Cambria" w:cs="Cambria"/>
        </w:rPr>
        <w:lastRenderedPageBreak/>
        <w:t>Create and download the key pair for SSH access.</w:t>
      </w:r>
    </w:p>
    <w:p w:rsidR="005C7EB5" w:rsidRDefault="00DF674E">
      <w:pPr>
        <w:spacing w:before="240" w:after="240"/>
        <w:rPr>
          <w:rFonts w:ascii="Cambria" w:eastAsia="Cambria" w:hAnsi="Cambria" w:cs="Cambria"/>
          <w:sz w:val="18"/>
          <w:szCs w:val="18"/>
        </w:rPr>
      </w:pPr>
      <w:r>
        <w:rPr>
          <w:noProof/>
          <w:lang w:val="en-IN"/>
        </w:rPr>
        <w:drawing>
          <wp:inline distT="0" distB="0" distL="0" distR="0">
            <wp:extent cx="5943600" cy="2588930"/>
            <wp:effectExtent l="0" t="0" r="0" b="1905"/>
            <wp:docPr id="63" name="Picture 63" descr="https://lh7-rt.googleusercontent.com/docsz/AD_4nXcmv2LdADUhW7zclTxmuFqFrewqyUnJgQlmNFNRTXQnIF6MiVV5TMVAAuSmI-ulXnNaqSf0VC04KNS9GxaVNM4p3691y-WlS8KzdlIEGYKasAzwmfoQ_VjQfB2XWPGfpJGIqrMsS4TKxIIbCnvqqN9gOiY?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rt.googleusercontent.com/docsz/AD_4nXcmv2LdADUhW7zclTxmuFqFrewqyUnJgQlmNFNRTXQnIF6MiVV5TMVAAuSmI-ulXnNaqSf0VC04KNS9GxaVNM4p3691y-WlS8KzdlIEGYKasAzwmfoQ_VjQfB2XWPGfpJGIqrMsS4TKxIIbCnvqqN9gOiY?key=Rfn3JXwM-mclWa8azgTUJ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588930"/>
                    </a:xfrm>
                    <a:prstGeom prst="rect">
                      <a:avLst/>
                    </a:prstGeom>
                    <a:noFill/>
                    <a:ln>
                      <a:noFill/>
                    </a:ln>
                  </pic:spPr>
                </pic:pic>
              </a:graphicData>
            </a:graphic>
          </wp:inline>
        </w:drawing>
      </w:r>
    </w:p>
    <w:p w:rsidR="005C7EB5" w:rsidRDefault="005C7EB5">
      <w:pPr>
        <w:spacing w:before="240" w:after="240"/>
        <w:rPr>
          <w:rFonts w:ascii="Cambria" w:eastAsia="Cambria" w:hAnsi="Cambria" w:cs="Cambria"/>
          <w:sz w:val="18"/>
          <w:szCs w:val="18"/>
        </w:rPr>
      </w:pPr>
    </w:p>
    <w:p w:rsidR="00DF674E" w:rsidRDefault="00D82C7B" w:rsidP="009A7DAC">
      <w:pPr>
        <w:numPr>
          <w:ilvl w:val="0"/>
          <w:numId w:val="17"/>
        </w:numPr>
        <w:spacing w:before="240" w:after="240"/>
        <w:rPr>
          <w:rFonts w:ascii="Cambria" w:eastAsia="Cambria" w:hAnsi="Cambria" w:cs="Cambria"/>
        </w:rPr>
      </w:pPr>
      <w:r>
        <w:rPr>
          <w:rFonts w:ascii="Cambria" w:eastAsia="Cambria" w:hAnsi="Cambria" w:cs="Cambria"/>
        </w:rPr>
        <w:t xml:space="preserve"> Setting up Inbound and Outbound rules </w:t>
      </w:r>
    </w:p>
    <w:p w:rsidR="005C7EB5" w:rsidRDefault="00DF674E" w:rsidP="00DF674E">
      <w:pPr>
        <w:spacing w:before="240" w:after="240"/>
        <w:rPr>
          <w:rFonts w:ascii="Cambria" w:eastAsia="Cambria" w:hAnsi="Cambria" w:cs="Cambria"/>
        </w:rPr>
      </w:pPr>
      <w:r>
        <w:rPr>
          <w:noProof/>
          <w:lang w:val="en-IN"/>
        </w:rPr>
        <w:drawing>
          <wp:inline distT="0" distB="0" distL="0" distR="0">
            <wp:extent cx="5943600" cy="1033670"/>
            <wp:effectExtent l="0" t="0" r="0" b="0"/>
            <wp:docPr id="1857486528" name="Picture 1857486528" descr="https://lh7-rt.googleusercontent.com/docsz/AD_4nXf9ikILifGAYHd8--zF5v2AsiW-yDPO3X7npLOSN9CFBjNPyLmtocqx2dAlRujq1-Xf2pfMBzAs51KLQZYr5b7txoKgqAFKDgOWTt-q78bSDuiK-av4t_aWz_sIhbcUk1lVROFHZy783HKa2ygrX3bHRR8?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rt.googleusercontent.com/docsz/AD_4nXf9ikILifGAYHd8--zF5v2AsiW-yDPO3X7npLOSN9CFBjNPyLmtocqx2dAlRujq1-Xf2pfMBzAs51KLQZYr5b7txoKgqAFKDgOWTt-q78bSDuiK-av4t_aWz_sIhbcUk1lVROFHZy783HKa2ygrX3bHRR8?key=Rfn3JXwM-mclWa8azgTUJ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33670"/>
                    </a:xfrm>
                    <a:prstGeom prst="rect">
                      <a:avLst/>
                    </a:prstGeom>
                    <a:noFill/>
                    <a:ln>
                      <a:noFill/>
                    </a:ln>
                  </pic:spPr>
                </pic:pic>
              </a:graphicData>
            </a:graphic>
          </wp:inline>
        </w:drawing>
      </w:r>
    </w:p>
    <w:p w:rsidR="005C7EB5" w:rsidRDefault="005C7EB5">
      <w:pPr>
        <w:spacing w:before="240" w:after="240"/>
        <w:rPr>
          <w:rFonts w:ascii="Cambria" w:eastAsia="Cambria" w:hAnsi="Cambria" w:cs="Cambria"/>
          <w:sz w:val="18"/>
          <w:szCs w:val="18"/>
        </w:rPr>
      </w:pPr>
    </w:p>
    <w:p w:rsidR="005C7EB5" w:rsidRDefault="00D82C7B">
      <w:pPr>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3329940"/>
            <wp:effectExtent l="0" t="0" r="0" b="3810"/>
            <wp:docPr id="185748660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9"/>
                    <a:srcRect/>
                    <a:stretch>
                      <a:fillRect/>
                    </a:stretch>
                  </pic:blipFill>
                  <pic:spPr>
                    <a:xfrm>
                      <a:off x="0" y="0"/>
                      <a:ext cx="5943600" cy="3329940"/>
                    </a:xfrm>
                    <a:prstGeom prst="rect">
                      <a:avLst/>
                    </a:prstGeom>
                    <a:ln/>
                  </pic:spPr>
                </pic:pic>
              </a:graphicData>
            </a:graphic>
          </wp:inline>
        </w:drawing>
      </w:r>
    </w:p>
    <w:p w:rsidR="005C7EB5" w:rsidRDefault="00D82C7B" w:rsidP="009A7DAC">
      <w:pPr>
        <w:numPr>
          <w:ilvl w:val="0"/>
          <w:numId w:val="9"/>
        </w:numPr>
        <w:rPr>
          <w:rFonts w:ascii="Cambria" w:eastAsia="Cambria" w:hAnsi="Cambria" w:cs="Cambria"/>
        </w:rPr>
      </w:pPr>
      <w:r>
        <w:rPr>
          <w:rFonts w:ascii="Cambria" w:eastAsia="Cambria" w:hAnsi="Cambria" w:cs="Cambria"/>
          <w:sz w:val="18"/>
          <w:szCs w:val="18"/>
        </w:rPr>
        <w:lastRenderedPageBreak/>
        <w:t xml:space="preserve"> </w:t>
      </w:r>
      <w:r>
        <w:rPr>
          <w:rFonts w:ascii="Cambria" w:eastAsia="Cambria" w:hAnsi="Cambria" w:cs="Cambria"/>
          <w:sz w:val="20"/>
          <w:szCs w:val="20"/>
        </w:rPr>
        <w:t xml:space="preserve">Add </w:t>
      </w:r>
      <w:proofErr w:type="gramStart"/>
      <w:r>
        <w:rPr>
          <w:rFonts w:ascii="Cambria" w:eastAsia="Cambria" w:hAnsi="Cambria" w:cs="Cambria"/>
          <w:sz w:val="20"/>
          <w:szCs w:val="20"/>
        </w:rPr>
        <w:t>Type :</w:t>
      </w:r>
      <w:proofErr w:type="gramEnd"/>
      <w:r>
        <w:rPr>
          <w:rFonts w:ascii="Cambria" w:eastAsia="Cambria" w:hAnsi="Cambria" w:cs="Cambria"/>
          <w:sz w:val="20"/>
          <w:szCs w:val="20"/>
        </w:rPr>
        <w:t xml:space="preserve"> HTTP &gt; Source : Anywhere </w:t>
      </w:r>
    </w:p>
    <w:p w:rsidR="005C7EB5" w:rsidRDefault="00D82C7B" w:rsidP="009A7DAC">
      <w:pPr>
        <w:numPr>
          <w:ilvl w:val="0"/>
          <w:numId w:val="9"/>
        </w:numPr>
        <w:rPr>
          <w:rFonts w:ascii="Cambria" w:eastAsia="Cambria" w:hAnsi="Cambria" w:cs="Cambria"/>
          <w:sz w:val="20"/>
          <w:szCs w:val="20"/>
        </w:rPr>
      </w:pPr>
      <w:r>
        <w:rPr>
          <w:rFonts w:ascii="Cambria" w:eastAsia="Cambria" w:hAnsi="Cambria" w:cs="Cambria"/>
          <w:sz w:val="20"/>
          <w:szCs w:val="20"/>
        </w:rPr>
        <w:t xml:space="preserve">Add </w:t>
      </w:r>
      <w:proofErr w:type="gramStart"/>
      <w:r>
        <w:rPr>
          <w:rFonts w:ascii="Cambria" w:eastAsia="Cambria" w:hAnsi="Cambria" w:cs="Cambria"/>
          <w:sz w:val="20"/>
          <w:szCs w:val="20"/>
        </w:rPr>
        <w:t>Type :</w:t>
      </w:r>
      <w:proofErr w:type="gramEnd"/>
      <w:r>
        <w:rPr>
          <w:rFonts w:ascii="Cambria" w:eastAsia="Cambria" w:hAnsi="Cambria" w:cs="Cambria"/>
          <w:sz w:val="20"/>
          <w:szCs w:val="20"/>
        </w:rPr>
        <w:t xml:space="preserve"> HTTPS &gt; Source : Anywhere </w:t>
      </w:r>
    </w:p>
    <w:p w:rsidR="005C7EB5" w:rsidRDefault="005C7EB5">
      <w:pPr>
        <w:rPr>
          <w:rFonts w:ascii="Cambria" w:eastAsia="Cambria" w:hAnsi="Cambria" w:cs="Cambria"/>
          <w:sz w:val="20"/>
          <w:szCs w:val="20"/>
        </w:rPr>
      </w:pPr>
    </w:p>
    <w:p w:rsidR="005C7EB5" w:rsidRDefault="005C7EB5">
      <w:pPr>
        <w:rPr>
          <w:rFonts w:ascii="Cambria" w:eastAsia="Cambria" w:hAnsi="Cambria" w:cs="Cambria"/>
          <w:sz w:val="18"/>
          <w:szCs w:val="18"/>
        </w:rPr>
      </w:pPr>
    </w:p>
    <w:p w:rsidR="005C7EB5" w:rsidRDefault="00D82C7B">
      <w:pPr>
        <w:rPr>
          <w:rFonts w:ascii="Cambria" w:eastAsia="Cambria" w:hAnsi="Cambria" w:cs="Cambria"/>
          <w:sz w:val="18"/>
          <w:szCs w:val="18"/>
        </w:rPr>
      </w:pPr>
      <w:r>
        <w:rPr>
          <w:rFonts w:ascii="Cambria" w:eastAsia="Cambria" w:hAnsi="Cambria" w:cs="Cambria"/>
          <w:noProof/>
          <w:sz w:val="18"/>
          <w:szCs w:val="18"/>
          <w:lang w:val="en-IN"/>
        </w:rPr>
        <w:drawing>
          <wp:inline distT="114300" distB="114300" distL="114300" distR="114300">
            <wp:extent cx="5943600" cy="1422400"/>
            <wp:effectExtent l="0" t="0" r="0" b="0"/>
            <wp:docPr id="18574866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943600" cy="1422400"/>
                    </a:xfrm>
                    <a:prstGeom prst="rect">
                      <a:avLst/>
                    </a:prstGeom>
                    <a:ln/>
                  </pic:spPr>
                </pic:pic>
              </a:graphicData>
            </a:graphic>
          </wp:inline>
        </w:drawing>
      </w:r>
    </w:p>
    <w:p w:rsidR="005C7EB5" w:rsidRDefault="005C7EB5">
      <w:pPr>
        <w:rPr>
          <w:rFonts w:ascii="Cambria" w:eastAsia="Cambria" w:hAnsi="Cambria" w:cs="Cambria"/>
          <w:sz w:val="18"/>
          <w:szCs w:val="18"/>
        </w:rPr>
      </w:pPr>
    </w:p>
    <w:p w:rsidR="005C7EB5" w:rsidRDefault="00D82C7B">
      <w:pPr>
        <w:spacing w:before="240" w:after="240"/>
        <w:rPr>
          <w:rFonts w:ascii="Cambria" w:eastAsia="Cambria" w:hAnsi="Cambria" w:cs="Cambria"/>
          <w:b/>
          <w:color w:val="000000"/>
          <w:sz w:val="18"/>
          <w:szCs w:val="18"/>
        </w:rPr>
      </w:pPr>
      <w:r>
        <w:rPr>
          <w:rFonts w:ascii="Cambria" w:eastAsia="Cambria" w:hAnsi="Cambria" w:cs="Cambria"/>
          <w:b/>
          <w:sz w:val="26"/>
          <w:szCs w:val="26"/>
        </w:rPr>
        <w:t xml:space="preserve">Milestone 5: </w:t>
      </w:r>
      <w:r>
        <w:rPr>
          <w:rFonts w:ascii="Cambria" w:eastAsia="Cambria" w:hAnsi="Cambria" w:cs="Cambria"/>
          <w:b/>
          <w:color w:val="000000"/>
          <w:sz w:val="28"/>
          <w:szCs w:val="28"/>
        </w:rPr>
        <w:t>Deployment</w:t>
      </w:r>
      <w:r w:rsidR="004B0B8C">
        <w:rPr>
          <w:rFonts w:ascii="Cambria" w:eastAsia="Cambria" w:hAnsi="Cambria" w:cs="Cambria"/>
          <w:b/>
          <w:color w:val="000000"/>
          <w:sz w:val="28"/>
          <w:szCs w:val="28"/>
        </w:rPr>
        <w:t xml:space="preserve"> on EC2</w:t>
      </w:r>
    </w:p>
    <w:p w:rsidR="005C7EB5" w:rsidRDefault="00D82C7B">
      <w:pPr>
        <w:widowControl/>
        <w:pBdr>
          <w:top w:val="nil"/>
          <w:left w:val="nil"/>
          <w:bottom w:val="nil"/>
          <w:right w:val="nil"/>
          <w:between w:val="nil"/>
        </w:pBdr>
        <w:spacing w:before="240" w:after="240"/>
        <w:rPr>
          <w:rFonts w:ascii="Cambria" w:eastAsia="Cambria" w:hAnsi="Cambria" w:cs="Cambria"/>
          <w:b/>
          <w:color w:val="000000"/>
          <w:sz w:val="24"/>
          <w:szCs w:val="24"/>
        </w:rPr>
      </w:pPr>
      <w:r>
        <w:rPr>
          <w:rFonts w:ascii="Cambria" w:eastAsia="Cambria" w:hAnsi="Cambria" w:cs="Cambria"/>
          <w:b/>
          <w:color w:val="000000"/>
          <w:sz w:val="24"/>
          <w:szCs w:val="24"/>
        </w:rPr>
        <w:t>Activity 5.1: Deploy to EC2</w:t>
      </w:r>
    </w:p>
    <w:p w:rsidR="005C7EB5" w:rsidRDefault="00D82C7B" w:rsidP="009A7DAC">
      <w:pPr>
        <w:widowControl/>
        <w:numPr>
          <w:ilvl w:val="0"/>
          <w:numId w:val="10"/>
        </w:numPr>
        <w:spacing w:before="280"/>
      </w:pPr>
      <w:r>
        <w:rPr>
          <w:rFonts w:ascii="Cambria" w:eastAsia="Cambria" w:hAnsi="Cambria" w:cs="Cambria"/>
          <w:sz w:val="20"/>
          <w:szCs w:val="20"/>
        </w:rPr>
        <w:t>Connect EC2 terminal.</w:t>
      </w:r>
    </w:p>
    <w:p w:rsidR="005C7EB5" w:rsidRDefault="00D82C7B" w:rsidP="009A7DAC">
      <w:pPr>
        <w:widowControl/>
        <w:numPr>
          <w:ilvl w:val="0"/>
          <w:numId w:val="10"/>
        </w:numPr>
      </w:pPr>
      <w:r>
        <w:rPr>
          <w:rFonts w:ascii="Cambria" w:eastAsia="Cambria" w:hAnsi="Cambria" w:cs="Cambria"/>
          <w:sz w:val="20"/>
          <w:szCs w:val="20"/>
        </w:rPr>
        <w:t>Set up any necessary environment variables, including database connection strings.</w:t>
      </w:r>
    </w:p>
    <w:p w:rsidR="005C7EB5" w:rsidRDefault="00D82C7B" w:rsidP="009A7DAC">
      <w:pPr>
        <w:widowControl/>
        <w:numPr>
          <w:ilvl w:val="0"/>
          <w:numId w:val="10"/>
        </w:numPr>
      </w:pPr>
      <w:r>
        <w:rPr>
          <w:rFonts w:ascii="Cambria" w:eastAsia="Cambria" w:hAnsi="Cambria" w:cs="Cambria"/>
          <w:sz w:val="20"/>
          <w:szCs w:val="20"/>
        </w:rPr>
        <w:t>Configure the web server to serve your application.</w:t>
      </w:r>
    </w:p>
    <w:p w:rsidR="005C7EB5" w:rsidRDefault="00D82C7B" w:rsidP="009A7DAC">
      <w:pPr>
        <w:widowControl/>
        <w:numPr>
          <w:ilvl w:val="0"/>
          <w:numId w:val="10"/>
        </w:numPr>
      </w:pPr>
      <w:r>
        <w:rPr>
          <w:rFonts w:ascii="Cambria" w:eastAsia="Cambria" w:hAnsi="Cambria" w:cs="Cambria"/>
          <w:sz w:val="20"/>
          <w:szCs w:val="20"/>
        </w:rPr>
        <w:t>Start your application and ensure it's accessible via the EC2 instance's public IP or domain.</w:t>
      </w:r>
    </w:p>
    <w:p w:rsidR="005C7EB5" w:rsidRDefault="005C7EB5">
      <w:pPr>
        <w:widowControl/>
        <w:rPr>
          <w:rFonts w:ascii="Cambria" w:eastAsia="Cambria" w:hAnsi="Cambria" w:cs="Cambria"/>
          <w:sz w:val="20"/>
          <w:szCs w:val="20"/>
        </w:rPr>
      </w:pPr>
    </w:p>
    <w:p w:rsidR="005C7EB5" w:rsidRDefault="004B0B8C">
      <w:pPr>
        <w:widowControl/>
        <w:rPr>
          <w:rFonts w:ascii="Cambria" w:eastAsia="Cambria" w:hAnsi="Cambria" w:cs="Cambria"/>
          <w:sz w:val="20"/>
          <w:szCs w:val="20"/>
        </w:rPr>
      </w:pPr>
      <w:r>
        <w:rPr>
          <w:rFonts w:ascii="Cambria" w:eastAsia="Cambria" w:hAnsi="Cambria" w:cs="Cambria"/>
          <w:noProof/>
          <w:sz w:val="18"/>
          <w:szCs w:val="18"/>
          <w:lang w:val="en-IN"/>
        </w:rPr>
        <w:drawing>
          <wp:inline distT="114300" distB="114300" distL="114300" distR="114300" wp14:anchorId="71239718" wp14:editId="7D686AA0">
            <wp:extent cx="5943600" cy="4183380"/>
            <wp:effectExtent l="0" t="0" r="0" b="7620"/>
            <wp:docPr id="185748659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1"/>
                    <a:srcRect/>
                    <a:stretch>
                      <a:fillRect/>
                    </a:stretch>
                  </pic:blipFill>
                  <pic:spPr>
                    <a:xfrm>
                      <a:off x="0" y="0"/>
                      <a:ext cx="5943600" cy="4183380"/>
                    </a:xfrm>
                    <a:prstGeom prst="rect">
                      <a:avLst/>
                    </a:prstGeom>
                    <a:ln/>
                  </pic:spPr>
                </pic:pic>
              </a:graphicData>
            </a:graphic>
          </wp:inline>
        </w:drawing>
      </w:r>
    </w:p>
    <w:p w:rsidR="005C7EB5" w:rsidRDefault="005C7EB5">
      <w:pPr>
        <w:widowControl/>
        <w:ind w:left="720"/>
        <w:rPr>
          <w:rFonts w:ascii="Cambria" w:eastAsia="Cambria" w:hAnsi="Cambria" w:cs="Cambria"/>
          <w:sz w:val="18"/>
          <w:szCs w:val="18"/>
        </w:rPr>
      </w:pPr>
    </w:p>
    <w:p w:rsidR="005C7EB5" w:rsidRDefault="005C7EB5">
      <w:pPr>
        <w:widowControl/>
        <w:ind w:left="720"/>
        <w:rPr>
          <w:rFonts w:ascii="Cambria" w:eastAsia="Cambria" w:hAnsi="Cambria" w:cs="Cambria"/>
          <w:sz w:val="18"/>
          <w:szCs w:val="18"/>
        </w:rPr>
      </w:pPr>
    </w:p>
    <w:p w:rsidR="005C7EB5" w:rsidRDefault="005C7EB5">
      <w:pPr>
        <w:widowControl/>
        <w:ind w:left="720"/>
        <w:rPr>
          <w:rFonts w:ascii="Cambria" w:eastAsia="Cambria" w:hAnsi="Cambria" w:cs="Cambria"/>
          <w:sz w:val="18"/>
          <w:szCs w:val="18"/>
        </w:rPr>
      </w:pPr>
    </w:p>
    <w:p w:rsidR="005C7EB5" w:rsidRDefault="00D82C7B">
      <w:pPr>
        <w:widowControl/>
        <w:ind w:left="720"/>
        <w:rPr>
          <w:rFonts w:ascii="Cambria" w:eastAsia="Cambria" w:hAnsi="Cambria" w:cs="Cambria"/>
          <w:sz w:val="18"/>
          <w:szCs w:val="18"/>
        </w:rPr>
      </w:pPr>
      <w:r>
        <w:rPr>
          <w:rFonts w:ascii="Cambria" w:eastAsia="Cambria" w:hAnsi="Cambria" w:cs="Cambria"/>
          <w:noProof/>
          <w:sz w:val="18"/>
          <w:szCs w:val="18"/>
          <w:lang w:val="en-IN"/>
        </w:rPr>
        <w:lastRenderedPageBreak/>
        <w:drawing>
          <wp:inline distT="114300" distB="114300" distL="114300" distR="114300">
            <wp:extent cx="5943600" cy="3634740"/>
            <wp:effectExtent l="0" t="0" r="0" b="3810"/>
            <wp:docPr id="18574865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5943600" cy="3634740"/>
                    </a:xfrm>
                    <a:prstGeom prst="rect">
                      <a:avLst/>
                    </a:prstGeom>
                    <a:ln/>
                  </pic:spPr>
                </pic:pic>
              </a:graphicData>
            </a:graphic>
          </wp:inline>
        </w:drawing>
      </w:r>
    </w:p>
    <w:p w:rsidR="005C7EB5" w:rsidRDefault="005C7EB5">
      <w:pPr>
        <w:widowControl/>
        <w:ind w:left="720"/>
        <w:rPr>
          <w:rFonts w:ascii="Cambria" w:eastAsia="Cambria" w:hAnsi="Cambria" w:cs="Cambria"/>
          <w:sz w:val="18"/>
          <w:szCs w:val="18"/>
        </w:rPr>
      </w:pPr>
    </w:p>
    <w:p w:rsidR="005C7EB5" w:rsidRDefault="00D82C7B" w:rsidP="009A7DAC">
      <w:pPr>
        <w:widowControl/>
        <w:numPr>
          <w:ilvl w:val="0"/>
          <w:numId w:val="10"/>
        </w:numPr>
        <w:rPr>
          <w:sz w:val="20"/>
          <w:szCs w:val="20"/>
        </w:rPr>
      </w:pPr>
      <w:r>
        <w:rPr>
          <w:rFonts w:ascii="Cambria" w:eastAsia="Cambria" w:hAnsi="Cambria" w:cs="Cambria"/>
          <w:sz w:val="18"/>
          <w:szCs w:val="18"/>
        </w:rPr>
        <w:t>Run the below commands on ec2 terminal</w:t>
      </w:r>
    </w:p>
    <w:p w:rsidR="005C7EB5" w:rsidRDefault="00D82C7B" w:rsidP="009A7DAC">
      <w:pPr>
        <w:widowControl/>
        <w:numPr>
          <w:ilvl w:val="0"/>
          <w:numId w:val="10"/>
        </w:numPr>
        <w:rPr>
          <w:sz w:val="20"/>
          <w:szCs w:val="20"/>
        </w:rPr>
      </w:pPr>
      <w:proofErr w:type="spellStart"/>
      <w:r>
        <w:rPr>
          <w:rFonts w:ascii="Cambria" w:eastAsia="Cambria" w:hAnsi="Cambria" w:cs="Cambria"/>
          <w:sz w:val="18"/>
          <w:szCs w:val="18"/>
        </w:rPr>
        <w:t>sudo</w:t>
      </w:r>
      <w:proofErr w:type="spellEnd"/>
      <w:r>
        <w:rPr>
          <w:rFonts w:ascii="Cambria" w:eastAsia="Cambria" w:hAnsi="Cambria" w:cs="Cambria"/>
          <w:sz w:val="18"/>
          <w:szCs w:val="18"/>
        </w:rPr>
        <w:t xml:space="preserve"> yum update -y</w:t>
      </w:r>
    </w:p>
    <w:p w:rsidR="005C7EB5" w:rsidRDefault="00D82C7B" w:rsidP="009A7DAC">
      <w:pPr>
        <w:widowControl/>
        <w:numPr>
          <w:ilvl w:val="0"/>
          <w:numId w:val="10"/>
        </w:numPr>
        <w:rPr>
          <w:sz w:val="20"/>
          <w:szCs w:val="20"/>
        </w:rPr>
      </w:pPr>
      <w:proofErr w:type="spellStart"/>
      <w:r>
        <w:rPr>
          <w:rFonts w:ascii="Cambria" w:eastAsia="Cambria" w:hAnsi="Cambria" w:cs="Cambria"/>
          <w:sz w:val="18"/>
          <w:szCs w:val="18"/>
        </w:rPr>
        <w:t>sudo</w:t>
      </w:r>
      <w:proofErr w:type="spellEnd"/>
      <w:r>
        <w:rPr>
          <w:rFonts w:ascii="Cambria" w:eastAsia="Cambria" w:hAnsi="Cambria" w:cs="Cambria"/>
          <w:sz w:val="18"/>
          <w:szCs w:val="18"/>
        </w:rPr>
        <w:t xml:space="preserve"> yum install python3 -y</w:t>
      </w:r>
    </w:p>
    <w:p w:rsidR="005C7EB5" w:rsidRDefault="00D82C7B" w:rsidP="009A7DAC">
      <w:pPr>
        <w:widowControl/>
        <w:numPr>
          <w:ilvl w:val="0"/>
          <w:numId w:val="10"/>
        </w:numPr>
        <w:rPr>
          <w:sz w:val="20"/>
          <w:szCs w:val="20"/>
        </w:rPr>
      </w:pPr>
      <w:proofErr w:type="spellStart"/>
      <w:r>
        <w:rPr>
          <w:rFonts w:ascii="Cambria" w:eastAsia="Cambria" w:hAnsi="Cambria" w:cs="Cambria"/>
          <w:sz w:val="18"/>
          <w:szCs w:val="18"/>
        </w:rPr>
        <w:t>sudo</w:t>
      </w:r>
      <w:proofErr w:type="spellEnd"/>
      <w:r>
        <w:rPr>
          <w:rFonts w:ascii="Cambria" w:eastAsia="Cambria" w:hAnsi="Cambria" w:cs="Cambria"/>
          <w:sz w:val="18"/>
          <w:szCs w:val="18"/>
        </w:rPr>
        <w:t xml:space="preserve"> pip3 install </w:t>
      </w:r>
      <w:proofErr w:type="spellStart"/>
      <w:r>
        <w:rPr>
          <w:rFonts w:ascii="Cambria" w:eastAsia="Cambria" w:hAnsi="Cambria" w:cs="Cambria"/>
          <w:sz w:val="18"/>
          <w:szCs w:val="18"/>
        </w:rPr>
        <w:t>virtualenv</w:t>
      </w:r>
      <w:proofErr w:type="spellEnd"/>
    </w:p>
    <w:p w:rsidR="005C7EB5" w:rsidRDefault="00D82C7B" w:rsidP="009A7DAC">
      <w:pPr>
        <w:widowControl/>
        <w:numPr>
          <w:ilvl w:val="0"/>
          <w:numId w:val="10"/>
        </w:numPr>
        <w:rPr>
          <w:sz w:val="20"/>
          <w:szCs w:val="20"/>
        </w:rPr>
      </w:pPr>
      <w:r>
        <w:rPr>
          <w:rFonts w:ascii="Cambria" w:eastAsia="Cambria" w:hAnsi="Cambria" w:cs="Cambria"/>
          <w:sz w:val="18"/>
          <w:szCs w:val="18"/>
        </w:rPr>
        <w:t xml:space="preserve">python3 -m </w:t>
      </w:r>
      <w:proofErr w:type="spellStart"/>
      <w:r>
        <w:rPr>
          <w:rFonts w:ascii="Cambria" w:eastAsia="Cambria" w:hAnsi="Cambria" w:cs="Cambria"/>
          <w:sz w:val="18"/>
          <w:szCs w:val="18"/>
        </w:rPr>
        <w:t>venv</w:t>
      </w:r>
      <w:proofErr w:type="spellEnd"/>
      <w:r>
        <w:rPr>
          <w:rFonts w:ascii="Cambria" w:eastAsia="Cambria" w:hAnsi="Cambria" w:cs="Cambria"/>
          <w:sz w:val="18"/>
          <w:szCs w:val="18"/>
        </w:rPr>
        <w:t xml:space="preserve"> </w:t>
      </w:r>
      <w:proofErr w:type="spellStart"/>
      <w:r>
        <w:rPr>
          <w:rFonts w:ascii="Cambria" w:eastAsia="Cambria" w:hAnsi="Cambria" w:cs="Cambria"/>
          <w:sz w:val="18"/>
          <w:szCs w:val="18"/>
        </w:rPr>
        <w:t>venv</w:t>
      </w:r>
      <w:proofErr w:type="spellEnd"/>
    </w:p>
    <w:p w:rsidR="005C7EB5" w:rsidRDefault="00D82C7B" w:rsidP="009A7DAC">
      <w:pPr>
        <w:widowControl/>
        <w:numPr>
          <w:ilvl w:val="0"/>
          <w:numId w:val="10"/>
        </w:numPr>
        <w:rPr>
          <w:sz w:val="20"/>
          <w:szCs w:val="20"/>
        </w:rPr>
      </w:pPr>
      <w:r>
        <w:rPr>
          <w:rFonts w:ascii="Cambria" w:eastAsia="Cambria" w:hAnsi="Cambria" w:cs="Cambria"/>
          <w:sz w:val="18"/>
          <w:szCs w:val="18"/>
        </w:rPr>
        <w:t xml:space="preserve">source </w:t>
      </w:r>
      <w:proofErr w:type="spellStart"/>
      <w:r>
        <w:rPr>
          <w:rFonts w:ascii="Cambria" w:eastAsia="Cambria" w:hAnsi="Cambria" w:cs="Cambria"/>
          <w:sz w:val="18"/>
          <w:szCs w:val="18"/>
        </w:rPr>
        <w:t>venv</w:t>
      </w:r>
      <w:proofErr w:type="spellEnd"/>
      <w:r>
        <w:rPr>
          <w:rFonts w:ascii="Cambria" w:eastAsia="Cambria" w:hAnsi="Cambria" w:cs="Cambria"/>
          <w:sz w:val="18"/>
          <w:szCs w:val="18"/>
        </w:rPr>
        <w:t>/bin/activate</w:t>
      </w:r>
    </w:p>
    <w:p w:rsidR="005C7EB5" w:rsidRDefault="00D82C7B" w:rsidP="009A7DAC">
      <w:pPr>
        <w:widowControl/>
        <w:numPr>
          <w:ilvl w:val="0"/>
          <w:numId w:val="10"/>
        </w:numPr>
        <w:rPr>
          <w:sz w:val="20"/>
          <w:szCs w:val="20"/>
        </w:rPr>
      </w:pPr>
      <w:r>
        <w:rPr>
          <w:rFonts w:ascii="Cambria" w:eastAsia="Cambria" w:hAnsi="Cambria" w:cs="Cambria"/>
          <w:sz w:val="18"/>
          <w:szCs w:val="18"/>
        </w:rPr>
        <w:t>pip install flask</w:t>
      </w:r>
    </w:p>
    <w:p w:rsidR="004B0B8C" w:rsidRPr="004B0B8C" w:rsidRDefault="00D82C7B" w:rsidP="009A7DAC">
      <w:pPr>
        <w:widowControl/>
        <w:numPr>
          <w:ilvl w:val="0"/>
          <w:numId w:val="10"/>
        </w:numPr>
        <w:rPr>
          <w:sz w:val="20"/>
          <w:szCs w:val="20"/>
        </w:rPr>
      </w:pPr>
      <w:proofErr w:type="spellStart"/>
      <w:r w:rsidRPr="004B0B8C">
        <w:rPr>
          <w:rFonts w:ascii="Cambria" w:eastAsia="Cambria" w:hAnsi="Cambria" w:cs="Cambria"/>
          <w:sz w:val="18"/>
          <w:szCs w:val="18"/>
        </w:rPr>
        <w:t>git</w:t>
      </w:r>
      <w:proofErr w:type="spellEnd"/>
      <w:r w:rsidRPr="004B0B8C">
        <w:rPr>
          <w:rFonts w:ascii="Cambria" w:eastAsia="Cambria" w:hAnsi="Cambria" w:cs="Cambria"/>
          <w:sz w:val="18"/>
          <w:szCs w:val="18"/>
        </w:rPr>
        <w:t xml:space="preserve"> clone </w:t>
      </w:r>
      <w:hyperlink r:id="rId73" w:history="1">
        <w:r w:rsidR="004B0B8C">
          <w:rPr>
            <w:rStyle w:val="Hyperlink"/>
            <w:rFonts w:ascii="Cambria" w:hAnsi="Cambria" w:cs="Arial"/>
            <w:color w:val="1155CC"/>
          </w:rPr>
          <w:t>https://github.com/Pranami-1994/movie-ticket-booking.git</w:t>
        </w:r>
      </w:hyperlink>
    </w:p>
    <w:p w:rsidR="004B0B8C" w:rsidRPr="004B0B8C" w:rsidRDefault="004B0B8C" w:rsidP="004B0B8C">
      <w:pPr>
        <w:widowControl/>
        <w:ind w:left="720"/>
        <w:rPr>
          <w:sz w:val="20"/>
          <w:szCs w:val="20"/>
        </w:rPr>
      </w:pPr>
    </w:p>
    <w:p w:rsidR="004B0B8C" w:rsidRPr="004B0B8C" w:rsidRDefault="004B0B8C" w:rsidP="004B0B8C">
      <w:pPr>
        <w:widowControl/>
        <w:ind w:left="720"/>
        <w:rPr>
          <w:sz w:val="20"/>
          <w:szCs w:val="20"/>
        </w:rPr>
      </w:pPr>
      <w:r>
        <w:rPr>
          <w:noProof/>
          <w:lang w:val="en-IN"/>
        </w:rPr>
        <w:drawing>
          <wp:inline distT="0" distB="0" distL="0" distR="0">
            <wp:extent cx="5942965" cy="2606040"/>
            <wp:effectExtent l="0" t="0" r="635" b="3810"/>
            <wp:docPr id="1857486529" name="Picture 1857486529" descr="https://lh7-rt.googleusercontent.com/docsz/AD_4nXc1HLrzmomPw6e5S-PfMC2eWhhKBFB0UYeFNnbpq9sau3oIQwou9T_nkkg6hT39_Dj-5nzZ8ZAHVgVXgZT37sjea1BrMXEHU13cop5HvJ2YcfSvAh_rBiBHeuj76D1z7DH05H0ZAqFlKjwX3xAanDNgqYU?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rt.googleusercontent.com/docsz/AD_4nXc1HLrzmomPw6e5S-PfMC2eWhhKBFB0UYeFNnbpq9sau3oIQwou9T_nkkg6hT39_Dj-5nzZ8ZAHVgVXgZT37sjea1BrMXEHU13cop5HvJ2YcfSvAh_rBiBHeuj76D1z7DH05H0ZAqFlKjwX3xAanDNgqYU?key=Rfn3JXwM-mclWa8azgTUJ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880" cy="2606441"/>
                    </a:xfrm>
                    <a:prstGeom prst="rect">
                      <a:avLst/>
                    </a:prstGeom>
                    <a:noFill/>
                    <a:ln>
                      <a:noFill/>
                    </a:ln>
                  </pic:spPr>
                </pic:pic>
              </a:graphicData>
            </a:graphic>
          </wp:inline>
        </w:drawing>
      </w:r>
    </w:p>
    <w:p w:rsidR="005C7EB5" w:rsidRPr="004B0B8C" w:rsidRDefault="00D82C7B" w:rsidP="009A7DAC">
      <w:pPr>
        <w:widowControl/>
        <w:numPr>
          <w:ilvl w:val="0"/>
          <w:numId w:val="10"/>
        </w:numPr>
        <w:rPr>
          <w:sz w:val="20"/>
          <w:szCs w:val="20"/>
        </w:rPr>
      </w:pPr>
      <w:r w:rsidRPr="004B0B8C">
        <w:rPr>
          <w:rFonts w:ascii="Cambria" w:eastAsia="Cambria" w:hAnsi="Cambria" w:cs="Cambria"/>
          <w:sz w:val="18"/>
          <w:szCs w:val="18"/>
        </w:rPr>
        <w:t>cd your-flask-app</w:t>
      </w:r>
    </w:p>
    <w:p w:rsidR="005C7EB5" w:rsidRPr="004B0B8C" w:rsidRDefault="00D82C7B" w:rsidP="009A7DAC">
      <w:pPr>
        <w:widowControl/>
        <w:numPr>
          <w:ilvl w:val="0"/>
          <w:numId w:val="10"/>
        </w:numPr>
        <w:spacing w:after="280"/>
        <w:rPr>
          <w:rFonts w:ascii="Cambria" w:eastAsia="Cambria" w:hAnsi="Cambria" w:cs="Cambria"/>
          <w:sz w:val="20"/>
          <w:szCs w:val="20"/>
        </w:rPr>
      </w:pPr>
      <w:r>
        <w:rPr>
          <w:rFonts w:ascii="Cambria" w:eastAsia="Cambria" w:hAnsi="Cambria" w:cs="Cambria"/>
          <w:sz w:val="18"/>
          <w:szCs w:val="18"/>
        </w:rPr>
        <w:t>python app.py</w:t>
      </w:r>
    </w:p>
    <w:p w:rsidR="005C7EB5" w:rsidRDefault="00D82C7B">
      <w:pPr>
        <w:spacing w:before="240" w:after="240"/>
        <w:rPr>
          <w:rFonts w:ascii="Cambria" w:eastAsia="Cambria" w:hAnsi="Cambria" w:cs="Cambria"/>
          <w:b/>
          <w:sz w:val="28"/>
          <w:szCs w:val="28"/>
        </w:rPr>
      </w:pPr>
      <w:r>
        <w:rPr>
          <w:rFonts w:ascii="Cambria" w:eastAsia="Cambria" w:hAnsi="Cambria" w:cs="Cambria"/>
          <w:b/>
          <w:sz w:val="28"/>
          <w:szCs w:val="28"/>
        </w:rPr>
        <w:lastRenderedPageBreak/>
        <w:t>Milestone 6: Testing and Deployment</w:t>
      </w:r>
    </w:p>
    <w:p w:rsidR="005C7EB5" w:rsidRPr="004B0B8C" w:rsidRDefault="00D82C7B" w:rsidP="009A7DAC">
      <w:pPr>
        <w:numPr>
          <w:ilvl w:val="0"/>
          <w:numId w:val="11"/>
        </w:numPr>
        <w:spacing w:before="240"/>
        <w:rPr>
          <w:rFonts w:ascii="Cambria" w:eastAsia="Cambria" w:hAnsi="Cambria" w:cs="Cambria"/>
          <w:sz w:val="24"/>
          <w:szCs w:val="24"/>
        </w:rPr>
      </w:pPr>
      <w:r>
        <w:rPr>
          <w:rFonts w:ascii="Cambria" w:eastAsia="Cambria" w:hAnsi="Cambria" w:cs="Cambria"/>
          <w:b/>
          <w:sz w:val="24"/>
          <w:szCs w:val="24"/>
        </w:rPr>
        <w:t>Activity 6.1: Functional Testing</w:t>
      </w:r>
    </w:p>
    <w:p w:rsidR="004B0B8C" w:rsidRPr="004B0B8C" w:rsidRDefault="004B0B8C" w:rsidP="009A7DAC">
      <w:pPr>
        <w:widowControl/>
        <w:numPr>
          <w:ilvl w:val="0"/>
          <w:numId w:val="39"/>
        </w:numPr>
        <w:shd w:val="clear" w:color="auto" w:fill="FFFFFF"/>
        <w:spacing w:before="100" w:beforeAutospacing="1" w:after="100" w:afterAutospacing="1"/>
        <w:rPr>
          <w:rFonts w:ascii="Arial" w:eastAsia="Times New Roman" w:hAnsi="Arial" w:cs="Arial"/>
          <w:sz w:val="21"/>
          <w:szCs w:val="21"/>
          <w:lang w:val="en-IN"/>
        </w:rPr>
      </w:pPr>
      <w:r w:rsidRPr="004B0B8C">
        <w:rPr>
          <w:rFonts w:ascii="Arial" w:eastAsia="Times New Roman" w:hAnsi="Arial" w:cs="Arial"/>
          <w:color w:val="000000"/>
          <w:lang w:val="en-IN"/>
        </w:rPr>
        <w:t xml:space="preserve">Test the </w:t>
      </w:r>
      <w:proofErr w:type="spellStart"/>
      <w:r w:rsidRPr="004B0B8C">
        <w:rPr>
          <w:rFonts w:ascii="Arial" w:eastAsia="Times New Roman" w:hAnsi="Arial" w:cs="Arial"/>
          <w:color w:val="000000"/>
          <w:lang w:val="en-IN"/>
        </w:rPr>
        <w:t>CinemaBooker</w:t>
      </w:r>
      <w:proofErr w:type="spellEnd"/>
      <w:r w:rsidRPr="004B0B8C">
        <w:rPr>
          <w:rFonts w:ascii="Arial" w:eastAsia="Times New Roman" w:hAnsi="Arial" w:cs="Arial"/>
          <w:color w:val="000000"/>
          <w:lang w:val="en-IN"/>
        </w:rPr>
        <w:t xml:space="preserve"> application for functionality, including database interactions and frontend features.</w:t>
      </w:r>
    </w:p>
    <w:p w:rsidR="004B0B8C" w:rsidRPr="004B0B8C" w:rsidRDefault="004B0B8C" w:rsidP="009A7DAC">
      <w:pPr>
        <w:widowControl/>
        <w:numPr>
          <w:ilvl w:val="0"/>
          <w:numId w:val="39"/>
        </w:numPr>
        <w:shd w:val="clear" w:color="auto" w:fill="FFFFFF"/>
        <w:spacing w:before="100" w:beforeAutospacing="1" w:after="100" w:afterAutospacing="1"/>
        <w:rPr>
          <w:rFonts w:ascii="Arial" w:eastAsia="Times New Roman" w:hAnsi="Arial" w:cs="Arial"/>
          <w:sz w:val="21"/>
          <w:szCs w:val="21"/>
          <w:lang w:val="en-IN"/>
        </w:rPr>
      </w:pPr>
      <w:r w:rsidRPr="004B0B8C">
        <w:rPr>
          <w:rFonts w:ascii="Arial" w:eastAsia="Times New Roman" w:hAnsi="Arial" w:cs="Arial"/>
          <w:color w:val="000000"/>
          <w:lang w:val="en-IN"/>
        </w:rPr>
        <w:t>Run the Flask app python3 app.py</w:t>
      </w:r>
    </w:p>
    <w:p w:rsidR="004B0B8C" w:rsidRPr="004B0B8C" w:rsidRDefault="004B0B8C" w:rsidP="009A7DAC">
      <w:pPr>
        <w:widowControl/>
        <w:numPr>
          <w:ilvl w:val="0"/>
          <w:numId w:val="39"/>
        </w:numPr>
        <w:shd w:val="clear" w:color="auto" w:fill="FFFFFF"/>
        <w:spacing w:before="100" w:beforeAutospacing="1" w:after="100" w:afterAutospacing="1"/>
        <w:rPr>
          <w:rFonts w:ascii="Arial" w:eastAsia="Times New Roman" w:hAnsi="Arial" w:cs="Arial"/>
          <w:sz w:val="21"/>
          <w:szCs w:val="21"/>
          <w:lang w:val="en-IN"/>
        </w:rPr>
      </w:pPr>
      <w:r w:rsidRPr="004B0B8C">
        <w:rPr>
          <w:rFonts w:ascii="Arial" w:eastAsia="Times New Roman" w:hAnsi="Arial" w:cs="Arial"/>
          <w:color w:val="000000"/>
          <w:lang w:val="en-IN"/>
        </w:rPr>
        <w:t>It will give you the link </w:t>
      </w:r>
    </w:p>
    <w:p w:rsidR="005C7EB5" w:rsidRDefault="004B0B8C" w:rsidP="004B0B8C">
      <w:pPr>
        <w:widowControl/>
        <w:rPr>
          <w:rFonts w:ascii="Arial" w:eastAsia="Times New Roman" w:hAnsi="Arial" w:cs="Arial"/>
          <w:sz w:val="21"/>
          <w:szCs w:val="21"/>
          <w:shd w:val="clear" w:color="auto" w:fill="FFFFFF"/>
          <w:lang w:val="en-IN"/>
        </w:rPr>
      </w:pPr>
      <w:r w:rsidRPr="004B0B8C">
        <w:rPr>
          <w:rFonts w:ascii="Cambria" w:eastAsia="Times New Roman" w:hAnsi="Cambria" w:cs="Arial"/>
          <w:b/>
          <w:bCs/>
          <w:noProof/>
          <w:color w:val="000000"/>
          <w:bdr w:val="none" w:sz="0" w:space="0" w:color="auto" w:frame="1"/>
          <w:lang w:val="en-IN"/>
        </w:rPr>
        <w:drawing>
          <wp:inline distT="0" distB="0" distL="0" distR="0">
            <wp:extent cx="4373880" cy="1203960"/>
            <wp:effectExtent l="0" t="0" r="7620" b="0"/>
            <wp:docPr id="1857486530" name="Picture 1857486530" descr="https://lh7-rt.googleusercontent.com/docsz/AD_4nXfUYb8dTDtpWUwpXpyI6rWz7quO5G7xfVfMnn1dsD1Y98__kkloBLNcFuTbietNLqZBXvQhXAth_C2332jDmIlgAXk-kmMEIazCfhVClwYFaRLH7nGizaZfGDUeMc_H4vC7ERoohoo2w-t8QNs5X9_V6hef?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rt.googleusercontent.com/docsz/AD_4nXfUYb8dTDtpWUwpXpyI6rWz7quO5G7xfVfMnn1dsD1Y98__kkloBLNcFuTbietNLqZBXvQhXAth_C2332jDmIlgAXk-kmMEIazCfhVClwYFaRLH7nGizaZfGDUeMc_H4vC7ERoohoo2w-t8QNs5X9_V6hef?key=Rfn3JXwM-mclWa8azgTUJ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3880" cy="1203960"/>
                    </a:xfrm>
                    <a:prstGeom prst="rect">
                      <a:avLst/>
                    </a:prstGeom>
                    <a:noFill/>
                    <a:ln>
                      <a:noFill/>
                    </a:ln>
                  </pic:spPr>
                </pic:pic>
              </a:graphicData>
            </a:graphic>
          </wp:inline>
        </w:drawing>
      </w:r>
      <w:r>
        <w:rPr>
          <w:rFonts w:ascii="Cambria" w:eastAsia="Cambria" w:hAnsi="Cambria" w:cs="Cambria"/>
          <w:b/>
          <w:sz w:val="18"/>
          <w:szCs w:val="18"/>
        </w:rPr>
        <w:t xml:space="preserve">     </w:t>
      </w:r>
    </w:p>
    <w:p w:rsidR="004B0B8C" w:rsidRPr="004B0B8C" w:rsidRDefault="004B0B8C" w:rsidP="004B0B8C">
      <w:pPr>
        <w:widowControl/>
        <w:rPr>
          <w:rFonts w:ascii="Arial" w:eastAsia="Times New Roman" w:hAnsi="Arial" w:cs="Arial"/>
          <w:sz w:val="21"/>
          <w:szCs w:val="21"/>
          <w:shd w:val="clear" w:color="auto" w:fill="FFFFFF"/>
          <w:lang w:val="en-IN"/>
        </w:rPr>
      </w:pPr>
    </w:p>
    <w:p w:rsidR="005C7EB5" w:rsidRDefault="00D82C7B" w:rsidP="009A7DAC">
      <w:pPr>
        <w:numPr>
          <w:ilvl w:val="0"/>
          <w:numId w:val="11"/>
        </w:numPr>
        <w:spacing w:before="240"/>
        <w:rPr>
          <w:rFonts w:ascii="Cambria" w:eastAsia="Cambria" w:hAnsi="Cambria" w:cs="Cambria"/>
          <w:sz w:val="24"/>
          <w:szCs w:val="24"/>
        </w:rPr>
      </w:pPr>
      <w:r>
        <w:rPr>
          <w:rFonts w:ascii="Cambria" w:eastAsia="Cambria" w:hAnsi="Cambria" w:cs="Cambria"/>
          <w:b/>
          <w:sz w:val="24"/>
          <w:szCs w:val="24"/>
        </w:rPr>
        <w:t>Activity 6.2: Deployment</w:t>
      </w:r>
    </w:p>
    <w:p w:rsidR="004B0B8C" w:rsidRDefault="004B0B8C" w:rsidP="009A7DAC">
      <w:pPr>
        <w:widowControl/>
        <w:numPr>
          <w:ilvl w:val="0"/>
          <w:numId w:val="11"/>
        </w:numPr>
        <w:shd w:val="clear" w:color="auto" w:fill="FFFFFF"/>
        <w:spacing w:before="100" w:beforeAutospacing="1" w:after="100" w:afterAutospacing="1"/>
        <w:rPr>
          <w:rFonts w:ascii="Arial" w:hAnsi="Arial" w:cs="Arial"/>
          <w:sz w:val="21"/>
          <w:szCs w:val="21"/>
        </w:rPr>
      </w:pPr>
      <w:r>
        <w:rPr>
          <w:rFonts w:ascii="Arial" w:hAnsi="Arial" w:cs="Arial"/>
          <w:color w:val="000000"/>
        </w:rPr>
        <w:t>Deploy the application in a production environment, ensuring high availability and performance.</w:t>
      </w:r>
    </w:p>
    <w:p w:rsidR="004B0B8C" w:rsidRDefault="004B0B8C" w:rsidP="009A7DAC">
      <w:pPr>
        <w:widowControl/>
        <w:numPr>
          <w:ilvl w:val="0"/>
          <w:numId w:val="11"/>
        </w:numPr>
        <w:shd w:val="clear" w:color="auto" w:fill="FFFFFF"/>
        <w:spacing w:before="100" w:beforeAutospacing="1" w:after="100" w:afterAutospacing="1"/>
        <w:rPr>
          <w:rFonts w:ascii="Arial" w:hAnsi="Arial" w:cs="Arial"/>
          <w:sz w:val="21"/>
          <w:szCs w:val="21"/>
        </w:rPr>
      </w:pPr>
      <w:r>
        <w:rPr>
          <w:rFonts w:ascii="Arial" w:hAnsi="Arial" w:cs="Arial"/>
          <w:color w:val="000000"/>
        </w:rPr>
        <w:t xml:space="preserve">Click on the link above and it will take you to the webpage: </w:t>
      </w:r>
      <w:hyperlink r:id="rId76" w:history="1">
        <w:r>
          <w:rPr>
            <w:rStyle w:val="Hyperlink"/>
            <w:rFonts w:ascii="Arial" w:hAnsi="Arial" w:cs="Arial"/>
            <w:color w:val="1155CC"/>
          </w:rPr>
          <w:t>http://127.0.0.1:3000</w:t>
        </w:r>
      </w:hyperlink>
    </w:p>
    <w:p w:rsidR="004B0B8C" w:rsidRDefault="004B0B8C" w:rsidP="004B0B8C">
      <w:pPr>
        <w:spacing w:before="240" w:after="240"/>
        <w:rPr>
          <w:rFonts w:ascii="Arial" w:hAnsi="Arial" w:cs="Arial"/>
          <w:color w:val="000000"/>
        </w:rPr>
      </w:pPr>
      <w:proofErr w:type="gramStart"/>
      <w:r>
        <w:rPr>
          <w:rFonts w:ascii="Arial" w:hAnsi="Arial" w:cs="Arial"/>
          <w:color w:val="000000"/>
        </w:rPr>
        <w:t>Homepage :</w:t>
      </w:r>
      <w:proofErr w:type="gramEnd"/>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621280"/>
            <wp:effectExtent l="0" t="0" r="0" b="7620"/>
            <wp:docPr id="1857486539" name="Picture 1857486539" descr="https://lh7-rt.googleusercontent.com/docsz/AD_4nXfkkVbVUqZ9Ir8iwnuFPSe-l8SqlSb5lyGUrMjcuGOyowJl3X2DCpKLGg7jhhpoVP59Z_e0XRTsZ0SgS57IYKD4x0-HwLg5dcv3DfNXLiYXstLH2G2-YuvhXfJdZ164jaZ58Kcf3HkrAMA5AAUOq7WBJ6UD?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rt.googleusercontent.com/docsz/AD_4nXfkkVbVUqZ9Ir8iwnuFPSe-l8SqlSb5lyGUrMjcuGOyowJl3X2DCpKLGg7jhhpoVP59Z_e0XRTsZ0SgS57IYKD4x0-HwLg5dcv3DfNXLiYXstLH2G2-YuvhXfJdZ164jaZ58Kcf3HkrAMA5AAUOq7WBJ6UD?key=Rfn3JXwM-mclWa8azgTUJ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rsidR="004B0B8C" w:rsidRDefault="004B0B8C" w:rsidP="004B0B8C">
      <w:pPr>
        <w:spacing w:before="240" w:after="240"/>
        <w:rPr>
          <w:rFonts w:ascii="Arial" w:hAnsi="Arial" w:cs="Arial"/>
          <w:b/>
          <w:bCs/>
          <w:color w:val="000000"/>
        </w:rPr>
      </w:pPr>
      <w:r>
        <w:rPr>
          <w:rFonts w:ascii="Arial" w:hAnsi="Arial" w:cs="Arial"/>
          <w:sz w:val="21"/>
          <w:szCs w:val="21"/>
          <w:shd w:val="clear" w:color="auto" w:fill="FFFFFF"/>
        </w:rPr>
        <w:br/>
      </w:r>
      <w:r>
        <w:rPr>
          <w:rFonts w:ascii="Arial" w:hAnsi="Arial" w:cs="Arial"/>
          <w:color w:val="000000"/>
        </w:rPr>
        <w:t>Register page: Register for movie ticket booking.</w:t>
      </w:r>
      <w:r>
        <w:rPr>
          <w:rFonts w:ascii="Arial" w:hAnsi="Arial" w:cs="Arial"/>
          <w:sz w:val="21"/>
          <w:szCs w:val="21"/>
          <w:shd w:val="clear" w:color="auto" w:fill="FFFFFF"/>
        </w:rPr>
        <w:br/>
      </w:r>
      <w:r>
        <w:rPr>
          <w:rFonts w:ascii="Arial" w:hAnsi="Arial" w:cs="Arial"/>
          <w:b/>
          <w:bCs/>
          <w:noProof/>
          <w:shd w:val="clear" w:color="auto" w:fill="FFFFFF"/>
          <w:lang w:val="en-IN"/>
        </w:rPr>
        <w:lastRenderedPageBreak/>
        <w:drawing>
          <wp:inline distT="0" distB="0" distL="0" distR="0">
            <wp:extent cx="5943600" cy="2598420"/>
            <wp:effectExtent l="0" t="0" r="0" b="0"/>
            <wp:docPr id="1857486538" name="Picture 1857486538" descr="https://lh7-rt.googleusercontent.com/docsz/AD_4nXcRqd8aBl3s8u9qZrzEczUTUG-IBOIkIX1wRgKRZiyNBr4n78JBGgUe2z7ndmkDNOUKPK7HofWK6B6EEYqJ8vYa7DYYRrF9cQ2ZvVVmEUumovWsiE1sIjwDPIM4DHcDH3YRuwJB8Ybw_8QSuj1dr2jxpis?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rt.googleusercontent.com/docsz/AD_4nXcRqd8aBl3s8u9qZrzEczUTUG-IBOIkIX1wRgKRZiyNBr4n78JBGgUe2z7ndmkDNOUKPK7HofWK6B6EEYqJ8vYa7DYYRrF9cQ2ZvVVmEUumovWsiE1sIjwDPIM4DHcDH3YRuwJB8Ybw_8QSuj1dr2jxpis?key=Rfn3JXwM-mclWa8azgTUJ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98420"/>
                    </a:xfrm>
                    <a:prstGeom prst="rect">
                      <a:avLst/>
                    </a:prstGeom>
                    <a:noFill/>
                    <a:ln>
                      <a:noFill/>
                    </a:ln>
                  </pic:spPr>
                </pic:pic>
              </a:graphicData>
            </a:graphic>
          </wp:inline>
        </w:drawing>
      </w:r>
      <w:r>
        <w:rPr>
          <w:rFonts w:ascii="Arial" w:hAnsi="Arial" w:cs="Arial"/>
          <w:sz w:val="21"/>
          <w:szCs w:val="21"/>
          <w:shd w:val="clear" w:color="auto" w:fill="FFFFFF"/>
        </w:rPr>
        <w:br/>
      </w:r>
      <w:r>
        <w:rPr>
          <w:rFonts w:ascii="Arial" w:hAnsi="Arial" w:cs="Arial"/>
          <w:b/>
          <w:bCs/>
          <w:sz w:val="21"/>
          <w:szCs w:val="21"/>
          <w:shd w:val="clear" w:color="auto" w:fill="FFFFFF"/>
        </w:rPr>
        <w:br/>
      </w:r>
      <w:r>
        <w:rPr>
          <w:rFonts w:ascii="Arial" w:hAnsi="Arial" w:cs="Arial"/>
          <w:color w:val="000000"/>
        </w:rPr>
        <w:t>Login page:</w:t>
      </w:r>
      <w:r>
        <w:rPr>
          <w:rFonts w:ascii="Arial" w:hAnsi="Arial" w:cs="Arial"/>
          <w:b/>
          <w:bCs/>
          <w:color w:val="000000"/>
        </w:rPr>
        <w:t> </w:t>
      </w:r>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240280"/>
            <wp:effectExtent l="0" t="0" r="0" b="7620"/>
            <wp:docPr id="1857486537" name="Picture 1857486537" descr="https://lh7-rt.googleusercontent.com/docsz/AD_4nXdSg9goedzAAQrDYtoPZhBluIdT-EIZEJ016zx2fS0FzuTMEo5mAnGXbQTUwSfZL9nw5FCSN7S_8-GaWXP_SSh8GSmY8mZA5CWN4lzH-xl_GfqEjB5sNbB12jvEX59ygjE40u5T8NmZ7B4GKnEBfPgdLbb4?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rt.googleusercontent.com/docsz/AD_4nXdSg9goedzAAQrDYtoPZhBluIdT-EIZEJ016zx2fS0FzuTMEo5mAnGXbQTUwSfZL9nw5FCSN7S_8-GaWXP_SSh8GSmY8mZA5CWN4lzH-xl_GfqEjB5sNbB12jvEX59ygjE40u5T8NmZ7B4GKnEBfPgdLbb4?key=Rfn3JXwM-mclWa8azgTUJ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r>
        <w:rPr>
          <w:rFonts w:ascii="Arial" w:hAnsi="Arial" w:cs="Arial"/>
          <w:sz w:val="21"/>
          <w:szCs w:val="21"/>
          <w:shd w:val="clear" w:color="auto" w:fill="FFFFFF"/>
        </w:rPr>
        <w:br/>
      </w:r>
      <w:r>
        <w:rPr>
          <w:rFonts w:ascii="Arial" w:hAnsi="Arial" w:cs="Arial"/>
          <w:b/>
          <w:bCs/>
          <w:sz w:val="21"/>
          <w:szCs w:val="21"/>
          <w:shd w:val="clear" w:color="auto" w:fill="FFFFFF"/>
        </w:rPr>
        <w:br/>
      </w:r>
      <w:proofErr w:type="spellStart"/>
      <w:r>
        <w:rPr>
          <w:rFonts w:ascii="Arial" w:hAnsi="Arial" w:cs="Arial"/>
          <w:color w:val="000000"/>
        </w:rPr>
        <w:t>Select_movie</w:t>
      </w:r>
      <w:proofErr w:type="spellEnd"/>
      <w:r>
        <w:rPr>
          <w:rFonts w:ascii="Arial" w:hAnsi="Arial" w:cs="Arial"/>
          <w:color w:val="000000"/>
        </w:rPr>
        <w:t xml:space="preserve"> Page:</w:t>
      </w:r>
    </w:p>
    <w:p w:rsidR="004B0B8C" w:rsidRDefault="004B0B8C" w:rsidP="004B0B8C">
      <w:pPr>
        <w:spacing w:before="240" w:after="240"/>
        <w:rPr>
          <w:rFonts w:ascii="Arial" w:hAnsi="Arial" w:cs="Arial"/>
          <w:b/>
          <w:bCs/>
          <w:sz w:val="21"/>
          <w:szCs w:val="21"/>
          <w:shd w:val="clear" w:color="auto" w:fill="FFFFFF"/>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186940"/>
            <wp:effectExtent l="0" t="0" r="0" b="3810"/>
            <wp:docPr id="1857486536" name="Picture 1857486536" descr="https://lh7-rt.googleusercontent.com/docsz/AD_4nXeUkCYY1GYGNdFz657IewuYfFcbLnt8MgTfaJg6PXSO8qsLQ0fdLW5rMiezc7tBQ5882Lz-UkhDFcuT_QLmgxtbPhd95ppSK5WsG-L1B9pXVDifqvTk_btoyErw6uKnaKlnh11zJEwpCpE4Qwum-mqW8ws?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rt.googleusercontent.com/docsz/AD_4nXeUkCYY1GYGNdFz657IewuYfFcbLnt8MgTfaJg6PXSO8qsLQ0fdLW5rMiezc7tBQ5882Lz-UkhDFcuT_QLmgxtbPhd95ppSK5WsG-L1B9pXVDifqvTk_btoyErw6uKnaKlnh11zJEwpCpE4Qwum-mqW8ws?key=Rfn3JXwM-mclWa8azgTUJ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a:noFill/>
                    </a:ln>
                  </pic:spPr>
                </pic:pic>
              </a:graphicData>
            </a:graphic>
          </wp:inline>
        </w:drawing>
      </w:r>
      <w:r>
        <w:rPr>
          <w:rFonts w:ascii="Arial" w:hAnsi="Arial" w:cs="Arial"/>
          <w:sz w:val="21"/>
          <w:szCs w:val="21"/>
          <w:shd w:val="clear" w:color="auto" w:fill="FFFFFF"/>
        </w:rPr>
        <w:br/>
      </w:r>
      <w:r>
        <w:rPr>
          <w:rFonts w:ascii="Arial" w:hAnsi="Arial" w:cs="Arial"/>
          <w:b/>
          <w:bCs/>
          <w:noProof/>
          <w:shd w:val="clear" w:color="auto" w:fill="FFFFFF"/>
          <w:lang w:val="en-IN"/>
        </w:rPr>
        <w:lastRenderedPageBreak/>
        <w:drawing>
          <wp:inline distT="0" distB="0" distL="0" distR="0">
            <wp:extent cx="5943600" cy="2667000"/>
            <wp:effectExtent l="0" t="0" r="0" b="0"/>
            <wp:docPr id="1857486535" name="Picture 1857486535" descr="https://lh7-rt.googleusercontent.com/docsz/AD_4nXdRhNPApqO5AMpWoVVLM4gIn8TvJYvsK2ClmBBY40xCpqUeKwYE00eS9AXqYFPpCVX1TKS98jmvlSPLjEUbroyO9UYkEdOz_ho8qfHlpoV-Cn6bRNpEW-MRpi6pIuFqC3aZv1gniaYOMylxYi7iBc___3A?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rt.googleusercontent.com/docsz/AD_4nXdRhNPApqO5AMpWoVVLM4gIn8TvJYvsK2ClmBBY40xCpqUeKwYE00eS9AXqYFPpCVX1TKS98jmvlSPLjEUbroyO9UYkEdOz_ho8qfHlpoV-Cn6bRNpEW-MRpi6pIuFqC3aZv1gniaYOMylxYi7iBc___3A?key=Rfn3JXwM-mclWa8azgTUJ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b/>
          <w:bCs/>
          <w:sz w:val="21"/>
          <w:szCs w:val="21"/>
          <w:shd w:val="clear" w:color="auto" w:fill="FFFFFF"/>
        </w:rPr>
        <w:br/>
      </w:r>
      <w:r>
        <w:rPr>
          <w:rFonts w:ascii="Arial" w:hAnsi="Arial" w:cs="Arial"/>
          <w:color w:val="000000"/>
        </w:rPr>
        <w:t>Seat page:</w:t>
      </w:r>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087880"/>
            <wp:effectExtent l="0" t="0" r="0" b="7620"/>
            <wp:docPr id="1857486534" name="Picture 1857486534" descr="https://lh7-rt.googleusercontent.com/docsz/AD_4nXew2iz4eGEczrsQ2X3HXz1qAu-cMpgSDmdfnOTocDgK-ApQdoBHNjmo0ReWBlLRmup9cyEehRKrtrLO2zDmZLzK7ev3_o-W2q3n3eoiYfwipnykCaN7z7SRq9fYP7epVMJ_RnaTLfdlAaD4wTTysA12YSI?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7-rt.googleusercontent.com/docsz/AD_4nXew2iz4eGEczrsQ2X3HXz1qAu-cMpgSDmdfnOTocDgK-ApQdoBHNjmo0ReWBlLRmup9cyEehRKrtrLO2zDmZLzK7ev3_o-W2q3n3eoiYfwipnykCaN7z7SRq9fYP7epVMJ_RnaTLfdlAaD4wTTysA12YSI?key=Rfn3JXwM-mclWa8azgTUJ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r>
        <w:rPr>
          <w:rFonts w:ascii="Arial" w:hAnsi="Arial" w:cs="Arial"/>
          <w:sz w:val="21"/>
          <w:szCs w:val="21"/>
          <w:shd w:val="clear" w:color="auto" w:fill="FFFFFF"/>
        </w:rPr>
        <w:br/>
      </w:r>
      <w:r>
        <w:rPr>
          <w:rFonts w:ascii="Arial" w:hAnsi="Arial" w:cs="Arial"/>
          <w:b/>
          <w:bCs/>
          <w:sz w:val="21"/>
          <w:szCs w:val="21"/>
          <w:shd w:val="clear" w:color="auto" w:fill="FFFFFF"/>
        </w:rPr>
        <w:br/>
      </w:r>
      <w:r>
        <w:rPr>
          <w:rFonts w:ascii="Arial" w:hAnsi="Arial" w:cs="Arial"/>
          <w:color w:val="000000"/>
        </w:rPr>
        <w:t>Booking details page:</w:t>
      </w:r>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065020"/>
            <wp:effectExtent l="0" t="0" r="0" b="0"/>
            <wp:docPr id="1857486533" name="Picture 1857486533" descr="https://lh7-rt.googleusercontent.com/docsz/AD_4nXd1_4fG074GX-KP9HNIZ-EIFd8cmdoEokDLojxPFhJutRr1zGU4bKbqQ0AyLSEd6LhLTw72QenbK86WBUnosB2fNMk8sPPpdM4jCQ7CzEXTmw-wjF5kwPLHsL8OUtyWyEzzkuKW5DgpOMB8Dxs5xXMT6o8x?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rt.googleusercontent.com/docsz/AD_4nXd1_4fG074GX-KP9HNIZ-EIFd8cmdoEokDLojxPFhJutRr1zGU4bKbqQ0AyLSEd6LhLTw72QenbK86WBUnosB2fNMk8sPPpdM4jCQ7CzEXTmw-wjF5kwPLHsL8OUtyWyEzzkuKW5DgpOMB8Dxs5xXMT6o8x?key=Rfn3JXwM-mclWa8azgTUJ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r>
        <w:rPr>
          <w:rFonts w:ascii="Arial" w:hAnsi="Arial" w:cs="Arial"/>
          <w:sz w:val="21"/>
          <w:szCs w:val="21"/>
          <w:shd w:val="clear" w:color="auto" w:fill="FFFFFF"/>
        </w:rPr>
        <w:br/>
      </w:r>
      <w:r>
        <w:rPr>
          <w:rFonts w:ascii="Arial" w:hAnsi="Arial" w:cs="Arial"/>
          <w:color w:val="000000"/>
        </w:rPr>
        <w:lastRenderedPageBreak/>
        <w:t>Payment page:</w:t>
      </w:r>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362200"/>
            <wp:effectExtent l="0" t="0" r="0" b="0"/>
            <wp:docPr id="1857486532" name="Picture 1857486532" descr="https://lh7-rt.googleusercontent.com/docsz/AD_4nXfi1qJsjLLwy2OmB0f8BbvDEnrN-tWOozoXZs3xljNkzR_CTx6AajRrE6GZntrYVr86NqOmrD3Bnmu9wVMWBOSm6bSJgG3YIKcUMbCJkDiDSg19f2i45zKK7BWkmA6cNV_x-yvtNCxjAj82eMrM08yzS9sQ?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rt.googleusercontent.com/docsz/AD_4nXfi1qJsjLLwy2OmB0f8BbvDEnrN-tWOozoXZs3xljNkzR_CTx6AajRrE6GZntrYVr86NqOmrD3Bnmu9wVMWBOSm6bSJgG3YIKcUMbCJkDiDSg19f2i45zKK7BWkmA6cNV_x-yvtNCxjAj82eMrM08yzS9sQ?key=Rfn3JXwM-mclWa8azgTUJ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4B0B8C" w:rsidRDefault="004B0B8C" w:rsidP="004B0B8C">
      <w:pPr>
        <w:spacing w:before="240" w:after="240"/>
        <w:rPr>
          <w:rFonts w:ascii="Arial" w:hAnsi="Arial" w:cs="Arial"/>
          <w:color w:val="000000"/>
        </w:rPr>
      </w:pPr>
      <w:r>
        <w:rPr>
          <w:rFonts w:ascii="Arial" w:hAnsi="Arial" w:cs="Arial"/>
          <w:sz w:val="21"/>
          <w:szCs w:val="21"/>
          <w:shd w:val="clear" w:color="auto" w:fill="FFFFFF"/>
        </w:rPr>
        <w:br/>
      </w:r>
      <w:r>
        <w:rPr>
          <w:rFonts w:ascii="Arial" w:hAnsi="Arial" w:cs="Arial"/>
          <w:color w:val="000000"/>
        </w:rPr>
        <w:t>Ticket page:</w:t>
      </w:r>
    </w:p>
    <w:p w:rsidR="005C7EB5" w:rsidRDefault="004B0B8C" w:rsidP="004B0B8C">
      <w:pPr>
        <w:spacing w:before="240" w:after="240"/>
        <w:rPr>
          <w:rFonts w:ascii="Cambria" w:eastAsia="Cambria" w:hAnsi="Cambria" w:cs="Cambria"/>
          <w:sz w:val="18"/>
          <w:szCs w:val="18"/>
        </w:rPr>
      </w:pPr>
      <w:r>
        <w:rPr>
          <w:rFonts w:ascii="Arial" w:hAnsi="Arial" w:cs="Arial"/>
          <w:sz w:val="21"/>
          <w:szCs w:val="21"/>
          <w:shd w:val="clear" w:color="auto" w:fill="FFFFFF"/>
        </w:rPr>
        <w:br/>
      </w:r>
      <w:r>
        <w:rPr>
          <w:rFonts w:ascii="Arial" w:hAnsi="Arial" w:cs="Arial"/>
          <w:b/>
          <w:bCs/>
          <w:noProof/>
          <w:shd w:val="clear" w:color="auto" w:fill="FFFFFF"/>
          <w:lang w:val="en-IN"/>
        </w:rPr>
        <w:drawing>
          <wp:inline distT="0" distB="0" distL="0" distR="0">
            <wp:extent cx="5943600" cy="2537460"/>
            <wp:effectExtent l="0" t="0" r="0" b="0"/>
            <wp:docPr id="1857486531" name="Picture 1857486531" descr="https://lh7-rt.googleusercontent.com/docsz/AD_4nXcTFCiOABXhr9asYZFAOrISh9FwSG4LXo1H__JM7DeNnj6FPxXU2T3RWLsqCdbV4gNhfxd2zR-1bysMer0ssGuQ3p2_7c-VR9k5xzJRgsq17YRoGD-fqvNy2BIUTlhS7l2ML1_oB6YZNy-UYB_4-jR5DZdf?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rt.googleusercontent.com/docsz/AD_4nXcTFCiOABXhr9asYZFAOrISh9FwSG4LXo1H__JM7DeNnj6FPxXU2T3RWLsqCdbV4gNhfxd2zR-1bysMer0ssGuQ3p2_7c-VR9k5xzJRgsq17YRoGD-fqvNy2BIUTlhS7l2ML1_oB6YZNy-UYB_4-jR5DZdf?key=Rfn3JXwM-mclWa8azgTUJ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37460"/>
                    </a:xfrm>
                    <a:prstGeom prst="rect">
                      <a:avLst/>
                    </a:prstGeom>
                    <a:noFill/>
                    <a:ln>
                      <a:noFill/>
                    </a:ln>
                  </pic:spPr>
                </pic:pic>
              </a:graphicData>
            </a:graphic>
          </wp:inline>
        </w:drawing>
      </w:r>
    </w:p>
    <w:p w:rsidR="005C7EB5" w:rsidRDefault="00D82C7B" w:rsidP="009A7DAC">
      <w:pPr>
        <w:numPr>
          <w:ilvl w:val="0"/>
          <w:numId w:val="13"/>
        </w:numPr>
        <w:pBdr>
          <w:top w:val="nil"/>
          <w:left w:val="nil"/>
          <w:bottom w:val="nil"/>
          <w:right w:val="nil"/>
          <w:between w:val="nil"/>
        </w:pBdr>
        <w:spacing w:before="240" w:after="240"/>
        <w:rPr>
          <w:rFonts w:ascii="Cambria" w:eastAsia="Cambria" w:hAnsi="Cambria" w:cs="Cambria"/>
          <w:b/>
          <w:color w:val="000000"/>
          <w:sz w:val="24"/>
          <w:szCs w:val="24"/>
        </w:rPr>
      </w:pPr>
      <w:r>
        <w:rPr>
          <w:rFonts w:ascii="Cambria" w:eastAsia="Cambria" w:hAnsi="Cambria" w:cs="Cambria"/>
          <w:b/>
          <w:color w:val="000000"/>
          <w:sz w:val="24"/>
          <w:szCs w:val="24"/>
        </w:rPr>
        <w:t xml:space="preserve">Activity 6.3: Check the </w:t>
      </w:r>
      <w:proofErr w:type="spellStart"/>
      <w:r>
        <w:rPr>
          <w:rFonts w:ascii="Cambria" w:eastAsia="Cambria" w:hAnsi="Cambria" w:cs="Cambria"/>
          <w:b/>
          <w:color w:val="000000"/>
          <w:sz w:val="24"/>
          <w:szCs w:val="24"/>
        </w:rPr>
        <w:t>updations</w:t>
      </w:r>
      <w:proofErr w:type="spellEnd"/>
      <w:r>
        <w:rPr>
          <w:rFonts w:ascii="Cambria" w:eastAsia="Cambria" w:hAnsi="Cambria" w:cs="Cambria"/>
          <w:b/>
          <w:color w:val="000000"/>
          <w:sz w:val="24"/>
          <w:szCs w:val="24"/>
        </w:rPr>
        <w:t xml:space="preserve"> in the </w:t>
      </w:r>
      <w:proofErr w:type="spellStart"/>
      <w:r>
        <w:rPr>
          <w:rFonts w:ascii="Cambria" w:eastAsia="Cambria" w:hAnsi="Cambria" w:cs="Cambria"/>
          <w:b/>
          <w:color w:val="000000"/>
          <w:sz w:val="24"/>
          <w:szCs w:val="24"/>
        </w:rPr>
        <w:t>mysql</w:t>
      </w:r>
      <w:proofErr w:type="spellEnd"/>
      <w:r>
        <w:rPr>
          <w:rFonts w:ascii="Cambria" w:eastAsia="Cambria" w:hAnsi="Cambria" w:cs="Cambria"/>
          <w:b/>
          <w:color w:val="000000"/>
          <w:sz w:val="24"/>
          <w:szCs w:val="24"/>
        </w:rPr>
        <w:t xml:space="preserve"> database.</w:t>
      </w:r>
    </w:p>
    <w:p w:rsidR="004B0B8C" w:rsidRDefault="00D82C7B" w:rsidP="004B0B8C">
      <w:pPr>
        <w:spacing w:before="240" w:after="240"/>
        <w:rPr>
          <w:rFonts w:ascii="Cambria" w:eastAsia="Cambria" w:hAnsi="Cambria" w:cs="Cambria"/>
          <w:b/>
        </w:rPr>
      </w:pPr>
      <w:proofErr w:type="spellStart"/>
      <w:r>
        <w:rPr>
          <w:rFonts w:ascii="Cambria" w:eastAsia="Cambria" w:hAnsi="Cambria" w:cs="Cambria"/>
          <w:b/>
        </w:rPr>
        <w:t>MySql</w:t>
      </w:r>
      <w:proofErr w:type="spellEnd"/>
      <w:r>
        <w:rPr>
          <w:rFonts w:ascii="Cambria" w:eastAsia="Cambria" w:hAnsi="Cambria" w:cs="Cambria"/>
          <w:b/>
        </w:rPr>
        <w:t xml:space="preserve"> Database </w:t>
      </w:r>
      <w:proofErr w:type="spellStart"/>
      <w:proofErr w:type="gramStart"/>
      <w:r>
        <w:rPr>
          <w:rFonts w:ascii="Cambria" w:eastAsia="Cambria" w:hAnsi="Cambria" w:cs="Cambria"/>
          <w:b/>
        </w:rPr>
        <w:t>updations</w:t>
      </w:r>
      <w:proofErr w:type="spellEnd"/>
      <w:r>
        <w:rPr>
          <w:rFonts w:ascii="Cambria" w:eastAsia="Cambria" w:hAnsi="Cambria" w:cs="Cambria"/>
          <w:b/>
        </w:rPr>
        <w:t xml:space="preserve"> :</w:t>
      </w:r>
      <w:proofErr w:type="gramEnd"/>
      <w:r>
        <w:rPr>
          <w:rFonts w:ascii="Cambria" w:eastAsia="Cambria" w:hAnsi="Cambria" w:cs="Cambria"/>
          <w:b/>
        </w:rPr>
        <w:t xml:space="preserve"> </w:t>
      </w:r>
    </w:p>
    <w:p w:rsidR="004B0B8C" w:rsidRPr="004B0B8C" w:rsidRDefault="004B0B8C" w:rsidP="004B0B8C">
      <w:pPr>
        <w:spacing w:before="240" w:after="240"/>
        <w:rPr>
          <w:rFonts w:ascii="Cambria" w:eastAsia="Cambria" w:hAnsi="Cambria" w:cs="Cambria"/>
          <w:b/>
        </w:rPr>
      </w:pPr>
      <w:proofErr w:type="spellStart"/>
      <w:r w:rsidRPr="004B0B8C">
        <w:rPr>
          <w:rFonts w:ascii="Arial" w:eastAsia="Times New Roman" w:hAnsi="Arial" w:cs="Arial"/>
          <w:color w:val="000000"/>
          <w:lang w:val="en-IN"/>
        </w:rPr>
        <w:t>MySql</w:t>
      </w:r>
      <w:proofErr w:type="spellEnd"/>
      <w:r w:rsidRPr="004B0B8C">
        <w:rPr>
          <w:rFonts w:ascii="Arial" w:eastAsia="Times New Roman" w:hAnsi="Arial" w:cs="Arial"/>
          <w:color w:val="000000"/>
          <w:lang w:val="en-IN"/>
        </w:rPr>
        <w:t xml:space="preserve"> Database </w:t>
      </w:r>
      <w:proofErr w:type="spellStart"/>
      <w:proofErr w:type="gramStart"/>
      <w:r w:rsidRPr="004B0B8C">
        <w:rPr>
          <w:rFonts w:ascii="Arial" w:eastAsia="Times New Roman" w:hAnsi="Arial" w:cs="Arial"/>
          <w:color w:val="000000"/>
          <w:lang w:val="en-IN"/>
        </w:rPr>
        <w:t>updations</w:t>
      </w:r>
      <w:proofErr w:type="spellEnd"/>
      <w:r w:rsidRPr="004B0B8C">
        <w:rPr>
          <w:rFonts w:ascii="Arial" w:eastAsia="Times New Roman" w:hAnsi="Arial" w:cs="Arial"/>
          <w:color w:val="000000"/>
          <w:lang w:val="en-IN"/>
        </w:rPr>
        <w:t xml:space="preserve"> :</w:t>
      </w:r>
      <w:proofErr w:type="gramEnd"/>
      <w:r w:rsidRPr="004B0B8C">
        <w:rPr>
          <w:rFonts w:ascii="Arial" w:eastAsia="Times New Roman" w:hAnsi="Arial" w:cs="Arial"/>
          <w:color w:val="000000"/>
          <w:lang w:val="en-IN"/>
        </w:rPr>
        <w:t> </w:t>
      </w:r>
    </w:p>
    <w:p w:rsidR="004B0B8C" w:rsidRDefault="004B0B8C" w:rsidP="004B0B8C">
      <w:pPr>
        <w:widowControl/>
        <w:shd w:val="clear" w:color="auto" w:fill="FFFFFF"/>
        <w:spacing w:before="240" w:after="240"/>
        <w:rPr>
          <w:rFonts w:ascii="Arial" w:eastAsia="Times New Roman" w:hAnsi="Arial" w:cs="Arial"/>
          <w:color w:val="000000"/>
          <w:lang w:val="en-IN"/>
        </w:rPr>
      </w:pPr>
      <w:r w:rsidRPr="004B0B8C">
        <w:rPr>
          <w:rFonts w:ascii="Arial" w:eastAsia="Times New Roman" w:hAnsi="Arial" w:cs="Arial"/>
          <w:color w:val="000000"/>
          <w:lang w:val="en-IN"/>
        </w:rPr>
        <w:t xml:space="preserve">user </w:t>
      </w:r>
      <w:proofErr w:type="gramStart"/>
      <w:r w:rsidRPr="004B0B8C">
        <w:rPr>
          <w:rFonts w:ascii="Arial" w:eastAsia="Times New Roman" w:hAnsi="Arial" w:cs="Arial"/>
          <w:color w:val="000000"/>
          <w:lang w:val="en-IN"/>
        </w:rPr>
        <w:t>table :</w:t>
      </w:r>
      <w:proofErr w:type="gramEnd"/>
      <w:r w:rsidRPr="004B0B8C">
        <w:rPr>
          <w:rFonts w:ascii="Arial" w:eastAsia="Times New Roman" w:hAnsi="Arial" w:cs="Arial"/>
          <w:color w:val="000000"/>
          <w:lang w:val="en-IN"/>
        </w:rPr>
        <w:t xml:space="preserve"> </w:t>
      </w:r>
    </w:p>
    <w:p w:rsidR="004B0B8C" w:rsidRPr="004B0B8C" w:rsidRDefault="004B0B8C" w:rsidP="004B0B8C">
      <w:pPr>
        <w:widowControl/>
        <w:shd w:val="clear" w:color="auto" w:fill="FFFFFF"/>
        <w:spacing w:before="240" w:after="240"/>
        <w:rPr>
          <w:rFonts w:ascii="Arial" w:eastAsia="Times New Roman" w:hAnsi="Arial" w:cs="Arial"/>
          <w:sz w:val="21"/>
          <w:szCs w:val="21"/>
          <w:lang w:val="en-IN"/>
        </w:rPr>
      </w:pPr>
      <w:r w:rsidRPr="004B0B8C">
        <w:rPr>
          <w:rFonts w:ascii="Arial" w:eastAsia="Times New Roman" w:hAnsi="Arial" w:cs="Arial"/>
          <w:color w:val="000000"/>
          <w:lang w:val="en-IN"/>
        </w:rPr>
        <w:lastRenderedPageBreak/>
        <w:br/>
      </w:r>
      <w:r w:rsidRPr="004B0B8C">
        <w:rPr>
          <w:rFonts w:ascii="Arial" w:eastAsia="Times New Roman" w:hAnsi="Arial" w:cs="Arial"/>
          <w:noProof/>
          <w:color w:val="000000"/>
          <w:bdr w:val="none" w:sz="0" w:space="0" w:color="auto" w:frame="1"/>
          <w:lang w:val="en-IN"/>
        </w:rPr>
        <w:drawing>
          <wp:inline distT="0" distB="0" distL="0" distR="0">
            <wp:extent cx="5943600" cy="1485900"/>
            <wp:effectExtent l="0" t="0" r="0" b="0"/>
            <wp:docPr id="1857486542" name="Picture 1857486542" descr="https://lh7-rt.googleusercontent.com/docsz/AD_4nXebF3_oQY5bkM0rE3DEy5Kn5octwysE6y4c-ApXKqiXia2ICg4v86CEtCqG1m_xTBp3yASJbnpSERPniiCrRVyLwRMnU4AuBPk7VGRDBIhfzvz8px8txd_T-6i3pYgLRlXC-4AY4sNClkG7T_syfgMpH_M?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rt.googleusercontent.com/docsz/AD_4nXebF3_oQY5bkM0rE3DEy5Kn5octwysE6y4c-ApXKqiXia2ICg4v86CEtCqG1m_xTBp3yASJbnpSERPniiCrRVyLwRMnU4AuBPk7VGRDBIhfzvz8px8txd_T-6i3pYgLRlXC-4AY4sNClkG7T_syfgMpH_M?key=Rfn3JXwM-mclWa8azgTUJ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p>
    <w:p w:rsidR="004B0B8C" w:rsidRPr="004B0B8C" w:rsidRDefault="004B0B8C" w:rsidP="009A7DAC">
      <w:pPr>
        <w:widowControl/>
        <w:numPr>
          <w:ilvl w:val="0"/>
          <w:numId w:val="40"/>
        </w:numPr>
        <w:spacing w:before="240" w:after="240"/>
        <w:textAlignment w:val="baseline"/>
        <w:rPr>
          <w:rFonts w:ascii="Arial" w:eastAsia="Times New Roman" w:hAnsi="Arial" w:cs="Arial"/>
          <w:color w:val="000000"/>
          <w:lang w:val="en-IN"/>
        </w:rPr>
      </w:pPr>
      <w:r w:rsidRPr="004B0B8C">
        <w:rPr>
          <w:rFonts w:ascii="Arial" w:eastAsia="Times New Roman" w:hAnsi="Arial" w:cs="Arial"/>
          <w:color w:val="000000"/>
          <w:lang w:val="en-IN"/>
        </w:rPr>
        <w:t>Movie table :</w:t>
      </w:r>
      <w:r w:rsidRPr="004B0B8C">
        <w:rPr>
          <w:rFonts w:ascii="Arial" w:eastAsia="Times New Roman" w:hAnsi="Arial" w:cs="Arial"/>
          <w:color w:val="000000"/>
          <w:lang w:val="en-IN"/>
        </w:rPr>
        <w:br/>
      </w:r>
      <w:r w:rsidRPr="004B0B8C">
        <w:rPr>
          <w:rFonts w:ascii="Arial" w:eastAsia="Times New Roman" w:hAnsi="Arial" w:cs="Arial"/>
          <w:color w:val="000000"/>
          <w:lang w:val="en-IN"/>
        </w:rPr>
        <w:br/>
      </w:r>
      <w:r w:rsidRPr="004B0B8C">
        <w:rPr>
          <w:rFonts w:ascii="Arial" w:eastAsia="Times New Roman" w:hAnsi="Arial" w:cs="Arial"/>
          <w:noProof/>
          <w:color w:val="000000"/>
          <w:bdr w:val="none" w:sz="0" w:space="0" w:color="auto" w:frame="1"/>
          <w:lang w:val="en-IN"/>
        </w:rPr>
        <w:drawing>
          <wp:inline distT="0" distB="0" distL="0" distR="0">
            <wp:extent cx="5943600" cy="1676400"/>
            <wp:effectExtent l="0" t="0" r="0" b="0"/>
            <wp:docPr id="1857486541" name="Picture 1857486541" descr="https://lh7-rt.googleusercontent.com/docsz/AD_4nXeaFUA33RgHeNC5SR34yxVkyvbljfsAZ7k8_ldWHvmWQ-PIl7GiQfaPBKkIsuK12lTybIgKDnn1zMH6so3ixPGJL4V2ZrCIp2YWsWUoRKalGrLipq0-R_JWfmen1u29FjmKW9NZ-V17xqTR8qqDHguzW6w-?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rt.googleusercontent.com/docsz/AD_4nXeaFUA33RgHeNC5SR34yxVkyvbljfsAZ7k8_ldWHvmWQ-PIl7GiQfaPBKkIsuK12lTybIgKDnn1zMH6so3ixPGJL4V2ZrCIp2YWsWUoRKalGrLipq0-R_JWfmen1u29FjmKW9NZ-V17xqTR8qqDHguzW6w-?key=Rfn3JXwM-mclWa8azgTUJ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4B0B8C" w:rsidRPr="004B0B8C" w:rsidRDefault="004B0B8C" w:rsidP="009A7DAC">
      <w:pPr>
        <w:widowControl/>
        <w:numPr>
          <w:ilvl w:val="0"/>
          <w:numId w:val="41"/>
        </w:numPr>
        <w:spacing w:before="240" w:after="240"/>
        <w:textAlignment w:val="baseline"/>
        <w:rPr>
          <w:rFonts w:ascii="Arial" w:eastAsia="Times New Roman" w:hAnsi="Arial" w:cs="Arial"/>
          <w:color w:val="000000"/>
          <w:lang w:val="en-IN"/>
        </w:rPr>
      </w:pPr>
      <w:r w:rsidRPr="004B0B8C">
        <w:rPr>
          <w:rFonts w:ascii="Arial" w:eastAsia="Times New Roman" w:hAnsi="Arial" w:cs="Arial"/>
          <w:color w:val="000000"/>
          <w:lang w:val="en-IN"/>
        </w:rPr>
        <w:t>Booking details table:</w:t>
      </w:r>
    </w:p>
    <w:p w:rsidR="004B0B8C" w:rsidRPr="004B0B8C" w:rsidRDefault="004B0B8C" w:rsidP="004B0B8C">
      <w:pPr>
        <w:widowControl/>
        <w:shd w:val="clear" w:color="auto" w:fill="FFFFFF"/>
        <w:spacing w:before="240" w:after="240"/>
        <w:ind w:left="720"/>
        <w:rPr>
          <w:rFonts w:ascii="Arial" w:eastAsia="Times New Roman" w:hAnsi="Arial" w:cs="Arial"/>
          <w:sz w:val="21"/>
          <w:szCs w:val="21"/>
          <w:lang w:val="en-IN"/>
        </w:rPr>
      </w:pPr>
      <w:r w:rsidRPr="004B0B8C">
        <w:rPr>
          <w:rFonts w:ascii="Arial" w:eastAsia="Times New Roman" w:hAnsi="Arial" w:cs="Arial"/>
          <w:noProof/>
          <w:color w:val="000000"/>
          <w:bdr w:val="none" w:sz="0" w:space="0" w:color="auto" w:frame="1"/>
          <w:lang w:val="en-IN"/>
        </w:rPr>
        <w:drawing>
          <wp:inline distT="0" distB="0" distL="0" distR="0">
            <wp:extent cx="5943600" cy="1607820"/>
            <wp:effectExtent l="0" t="0" r="0" b="0"/>
            <wp:docPr id="1857486540" name="Picture 1857486540" descr="https://lh7-rt.googleusercontent.com/docsz/AD_4nXeLwnJtbGYO8a8IneVBpC2mqeHV2GPUxjrTBFGXPp3AHVm_Nagpea3sqB-0mnu59ImeoxHFDmJ2D9IuMFYDfWxO28-7BJOw-VaCZl20A0lND-FD4yLfXkgWyO2Oys9GFkU-Vb1bVoqMVFK_a8Id8T6s5W4?key=Rfn3JXwM-mclWa8azgTU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rt.googleusercontent.com/docsz/AD_4nXeLwnJtbGYO8a8IneVBpC2mqeHV2GPUxjrTBFGXPp3AHVm_Nagpea3sqB-0mnu59ImeoxHFDmJ2D9IuMFYDfWxO28-7BJOw-VaCZl20A0lND-FD4yLfXkgWyO2Oys9GFkU-Vb1bVoqMVFK_a8Id8T6s5W4?key=Rfn3JXwM-mclWa8azgTU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07820"/>
                    </a:xfrm>
                    <a:prstGeom prst="rect">
                      <a:avLst/>
                    </a:prstGeom>
                    <a:noFill/>
                    <a:ln>
                      <a:noFill/>
                    </a:ln>
                  </pic:spPr>
                </pic:pic>
              </a:graphicData>
            </a:graphic>
          </wp:inline>
        </w:drawing>
      </w:r>
    </w:p>
    <w:p w:rsidR="005C7EB5" w:rsidRDefault="005C7EB5">
      <w:pPr>
        <w:spacing w:before="240" w:after="240"/>
        <w:rPr>
          <w:rFonts w:ascii="Cambria" w:eastAsia="Cambria" w:hAnsi="Cambria" w:cs="Cambria"/>
          <w:sz w:val="18"/>
          <w:szCs w:val="18"/>
        </w:rPr>
      </w:pPr>
    </w:p>
    <w:p w:rsidR="005C7EB5" w:rsidRDefault="00D82C7B">
      <w:pPr>
        <w:spacing w:before="240" w:after="240"/>
        <w:rPr>
          <w:rFonts w:ascii="Cambria" w:eastAsia="Cambria" w:hAnsi="Cambria" w:cs="Cambria"/>
          <w:b/>
          <w:sz w:val="28"/>
          <w:szCs w:val="28"/>
        </w:rPr>
      </w:pPr>
      <w:r>
        <w:rPr>
          <w:rFonts w:ascii="Cambria" w:eastAsia="Cambria" w:hAnsi="Cambria" w:cs="Cambria"/>
          <w:b/>
          <w:sz w:val="28"/>
          <w:szCs w:val="28"/>
        </w:rPr>
        <w:t>Milestone 7: Monitoring and Optimization</w:t>
      </w:r>
    </w:p>
    <w:p w:rsidR="004B0B8C" w:rsidRPr="004B0B8C" w:rsidRDefault="00D82C7B" w:rsidP="009A7DAC">
      <w:pPr>
        <w:numPr>
          <w:ilvl w:val="0"/>
          <w:numId w:val="12"/>
        </w:numPr>
        <w:spacing w:before="240"/>
        <w:rPr>
          <w:rFonts w:ascii="Cambria" w:eastAsia="Cambria" w:hAnsi="Cambria" w:cs="Cambria"/>
          <w:sz w:val="24"/>
          <w:szCs w:val="24"/>
        </w:rPr>
      </w:pPr>
      <w:r>
        <w:rPr>
          <w:rFonts w:ascii="Cambria" w:eastAsia="Cambria" w:hAnsi="Cambria" w:cs="Cambria"/>
          <w:b/>
          <w:sz w:val="24"/>
          <w:szCs w:val="24"/>
        </w:rPr>
        <w:t>Activity 7.1: Performance Monitoring</w:t>
      </w:r>
    </w:p>
    <w:p w:rsidR="004B0B8C" w:rsidRPr="004B0B8C" w:rsidRDefault="004B0B8C" w:rsidP="009A7DAC">
      <w:pPr>
        <w:widowControl/>
        <w:numPr>
          <w:ilvl w:val="1"/>
          <w:numId w:val="12"/>
        </w:numPr>
        <w:shd w:val="clear" w:color="auto" w:fill="FFFFFF"/>
        <w:spacing w:before="100" w:beforeAutospacing="1" w:after="100" w:afterAutospacing="1"/>
        <w:rPr>
          <w:rFonts w:ascii="Arial" w:eastAsia="Times New Roman" w:hAnsi="Arial" w:cs="Arial"/>
          <w:sz w:val="21"/>
          <w:szCs w:val="21"/>
          <w:lang w:val="en-IN"/>
        </w:rPr>
      </w:pPr>
      <w:r w:rsidRPr="004B0B8C">
        <w:rPr>
          <w:rFonts w:ascii="Arial" w:eastAsia="Times New Roman" w:hAnsi="Arial" w:cs="Arial"/>
          <w:color w:val="000000"/>
          <w:lang w:val="en-IN"/>
        </w:rPr>
        <w:t xml:space="preserve">Set up AWS </w:t>
      </w:r>
      <w:proofErr w:type="spellStart"/>
      <w:r w:rsidRPr="004B0B8C">
        <w:rPr>
          <w:rFonts w:ascii="Arial" w:eastAsia="Times New Roman" w:hAnsi="Arial" w:cs="Arial"/>
          <w:color w:val="000000"/>
          <w:lang w:val="en-IN"/>
        </w:rPr>
        <w:t>CloudWatch</w:t>
      </w:r>
      <w:proofErr w:type="spellEnd"/>
      <w:r w:rsidRPr="004B0B8C">
        <w:rPr>
          <w:rFonts w:ascii="Arial" w:eastAsia="Times New Roman" w:hAnsi="Arial" w:cs="Arial"/>
          <w:color w:val="000000"/>
          <w:lang w:val="en-IN"/>
        </w:rPr>
        <w:t xml:space="preserve"> for monitoring EC2 and RDS performance metrics.</w:t>
      </w:r>
    </w:p>
    <w:p w:rsidR="004B0B8C" w:rsidRPr="004B0B8C" w:rsidRDefault="004B0B8C" w:rsidP="009A7DAC">
      <w:pPr>
        <w:widowControl/>
        <w:numPr>
          <w:ilvl w:val="1"/>
          <w:numId w:val="12"/>
        </w:numPr>
        <w:shd w:val="clear" w:color="auto" w:fill="FFFFFF"/>
        <w:spacing w:before="100" w:beforeAutospacing="1" w:after="100" w:afterAutospacing="1"/>
        <w:rPr>
          <w:rFonts w:ascii="Arial" w:eastAsia="Times New Roman" w:hAnsi="Arial" w:cs="Arial"/>
          <w:sz w:val="21"/>
          <w:szCs w:val="21"/>
          <w:lang w:val="en-IN"/>
        </w:rPr>
      </w:pPr>
      <w:r w:rsidRPr="004B0B8C">
        <w:rPr>
          <w:rFonts w:ascii="Arial" w:eastAsia="Times New Roman" w:hAnsi="Arial" w:cs="Arial"/>
          <w:color w:val="000000"/>
          <w:lang w:val="en-IN"/>
        </w:rPr>
        <w:t>Implement alerts and notifications for critical performance thresholds.</w:t>
      </w:r>
    </w:p>
    <w:p w:rsidR="004B0B8C" w:rsidRDefault="004B0B8C" w:rsidP="004B0B8C">
      <w:pPr>
        <w:spacing w:before="240"/>
        <w:ind w:left="720"/>
        <w:rPr>
          <w:rFonts w:ascii="Cambria" w:eastAsia="Cambria" w:hAnsi="Cambria" w:cs="Cambria"/>
          <w:sz w:val="24"/>
          <w:szCs w:val="24"/>
        </w:rPr>
      </w:pPr>
    </w:p>
    <w:p w:rsidR="005C7EB5" w:rsidRPr="004B0B8C" w:rsidRDefault="00D82C7B" w:rsidP="009A7DAC">
      <w:pPr>
        <w:numPr>
          <w:ilvl w:val="0"/>
          <w:numId w:val="12"/>
        </w:numPr>
        <w:rPr>
          <w:rFonts w:ascii="Cambria" w:eastAsia="Cambria" w:hAnsi="Cambria" w:cs="Cambria"/>
          <w:sz w:val="24"/>
          <w:szCs w:val="24"/>
        </w:rPr>
      </w:pPr>
      <w:r>
        <w:rPr>
          <w:rFonts w:ascii="Cambria" w:eastAsia="Cambria" w:hAnsi="Cambria" w:cs="Cambria"/>
          <w:b/>
          <w:sz w:val="24"/>
          <w:szCs w:val="24"/>
        </w:rPr>
        <w:t>Activity 7.2: Optimization</w:t>
      </w:r>
    </w:p>
    <w:p w:rsidR="004B0B8C" w:rsidRDefault="004B0B8C" w:rsidP="004B0B8C">
      <w:pPr>
        <w:ind w:left="2160"/>
        <w:rPr>
          <w:rFonts w:ascii="Cambria" w:eastAsia="Cambria" w:hAnsi="Cambria" w:cs="Cambria"/>
          <w:sz w:val="24"/>
          <w:szCs w:val="24"/>
        </w:rPr>
      </w:pPr>
    </w:p>
    <w:p w:rsidR="004B0B8C" w:rsidRPr="004B0B8C" w:rsidRDefault="004B0B8C" w:rsidP="009A7DAC">
      <w:pPr>
        <w:pStyle w:val="ListParagraph"/>
        <w:numPr>
          <w:ilvl w:val="0"/>
          <w:numId w:val="42"/>
        </w:numPr>
        <w:ind w:left="1418"/>
        <w:rPr>
          <w:rFonts w:ascii="Cambria" w:eastAsia="Cambria" w:hAnsi="Cambria" w:cs="Cambria"/>
          <w:b/>
          <w:sz w:val="28"/>
          <w:szCs w:val="28"/>
        </w:rPr>
      </w:pPr>
      <w:r w:rsidRPr="004B0B8C">
        <w:rPr>
          <w:rFonts w:ascii="Arial" w:hAnsi="Arial" w:cs="Arial"/>
          <w:sz w:val="21"/>
          <w:szCs w:val="21"/>
          <w:shd w:val="clear" w:color="auto" w:fill="FFFFFF"/>
        </w:rPr>
        <w:t>Optimize the server and database configurations based on monitoring results, including adjusting instance types and query optimization.</w:t>
      </w:r>
      <w:r w:rsidRPr="004B0B8C">
        <w:rPr>
          <w:rFonts w:ascii="Cambria" w:eastAsia="Cambria" w:hAnsi="Cambria" w:cs="Cambria"/>
          <w:b/>
          <w:sz w:val="28"/>
          <w:szCs w:val="28"/>
        </w:rPr>
        <w:t xml:space="preserve"> </w:t>
      </w:r>
    </w:p>
    <w:p w:rsidR="005C7EB5" w:rsidRDefault="00D82C7B">
      <w:pPr>
        <w:rPr>
          <w:rFonts w:ascii="Cambria" w:eastAsia="Cambria" w:hAnsi="Cambria" w:cs="Cambria"/>
          <w:b/>
          <w:sz w:val="28"/>
          <w:szCs w:val="28"/>
        </w:rPr>
      </w:pPr>
      <w:r>
        <w:rPr>
          <w:rFonts w:ascii="Cambria" w:eastAsia="Cambria" w:hAnsi="Cambria" w:cs="Cambria"/>
          <w:b/>
          <w:sz w:val="28"/>
          <w:szCs w:val="28"/>
        </w:rPr>
        <w:t xml:space="preserve">Conclusion: </w:t>
      </w:r>
    </w:p>
    <w:p w:rsidR="005C7EB5" w:rsidRDefault="005C7EB5">
      <w:pPr>
        <w:rPr>
          <w:rFonts w:ascii="Cambria" w:eastAsia="Cambria" w:hAnsi="Cambria" w:cs="Cambria"/>
          <w:b/>
          <w:sz w:val="28"/>
          <w:szCs w:val="28"/>
        </w:rPr>
      </w:pPr>
    </w:p>
    <w:p w:rsidR="005C7EB5" w:rsidRDefault="004B0B8C">
      <w:pPr>
        <w:rPr>
          <w:rFonts w:ascii="Cambria" w:eastAsia="Cambria" w:hAnsi="Cambria" w:cs="Cambria"/>
        </w:rPr>
      </w:pPr>
      <w:r>
        <w:rPr>
          <w:rFonts w:ascii="Arial" w:hAnsi="Arial" w:cs="Arial"/>
          <w:sz w:val="21"/>
          <w:szCs w:val="21"/>
          <w:shd w:val="clear" w:color="auto" w:fill="FFFFFF"/>
        </w:rPr>
        <w:t xml:space="preserve">The </w:t>
      </w:r>
      <w:proofErr w:type="spellStart"/>
      <w:r>
        <w:rPr>
          <w:rFonts w:ascii="Arial" w:hAnsi="Arial" w:cs="Arial"/>
          <w:sz w:val="21"/>
          <w:szCs w:val="21"/>
          <w:shd w:val="clear" w:color="auto" w:fill="FFFFFF"/>
        </w:rPr>
        <w:t>CineBooker</w:t>
      </w:r>
      <w:proofErr w:type="spellEnd"/>
      <w:r>
        <w:rPr>
          <w:rFonts w:ascii="Arial" w:hAnsi="Arial" w:cs="Arial"/>
          <w:sz w:val="21"/>
          <w:szCs w:val="21"/>
          <w:shd w:val="clear" w:color="auto" w:fill="FFFFFF"/>
        </w:rPr>
        <w:t xml:space="preserve"> project exemplifies the development of a dynamic and user-friendly movie ticket booking system powered by AWS. By utilizing Flask for backend functionality and integrating it with a robust database, the platform efficiently manages ticket sales, seat selections, and user transactions. Leveraging AWS services ensures seamless deployment, scalability, and reliability, accommodating high traffic during peak movie release periods. Every aspect, from the intuitive user interface to efficient session management, has been thoughtfully designed to enhance the overall user experience and optimize performance. This project demonstrates how cloud technologies can facilitate real-time, scalable solutions in the ticketing industry, empowering cinemas to adapt to changing demands while delivering exceptional service to their audiences.</w:t>
      </w:r>
    </w:p>
    <w:sectPr w:rsidR="005C7EB5" w:rsidSect="00D82C7B">
      <w:headerReference w:type="default" r:id="rId89"/>
      <w:pgSz w:w="12240" w:h="15840"/>
      <w:pgMar w:top="142" w:right="1440" w:bottom="8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5BA6" w:rsidRDefault="00D85BA6">
      <w:r>
        <w:separator/>
      </w:r>
    </w:p>
  </w:endnote>
  <w:endnote w:type="continuationSeparator" w:id="0">
    <w:p w:rsidR="00D85BA6" w:rsidRDefault="00D85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ngal">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5BA6" w:rsidRDefault="00D85BA6">
      <w:r>
        <w:separator/>
      </w:r>
    </w:p>
  </w:footnote>
  <w:footnote w:type="continuationSeparator" w:id="0">
    <w:p w:rsidR="00D85BA6" w:rsidRDefault="00D85BA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2C7B" w:rsidRDefault="00D82C7B">
    <w:pPr>
      <w:widowControl/>
      <w:spacing w:line="276" w:lineRule="auto"/>
      <w:ind w:left="-90" w:right="-450"/>
    </w:pPr>
    <w:r>
      <w:rPr>
        <w:rFonts w:ascii="Arial" w:eastAsia="Arial" w:hAnsi="Arial" w:cs="Arial"/>
        <w:noProof/>
        <w:lang w:val="en-IN"/>
      </w:rPr>
      <w:drawing>
        <wp:inline distT="114300" distB="114300" distL="114300" distR="114300">
          <wp:extent cx="1804988" cy="510679"/>
          <wp:effectExtent l="0" t="0" r="0" b="0"/>
          <wp:docPr id="3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
                  <a:srcRect/>
                  <a:stretch>
                    <a:fillRect/>
                  </a:stretch>
                </pic:blipFill>
                <pic:spPr>
                  <a:xfrm>
                    <a:off x="0" y="0"/>
                    <a:ext cx="1804988" cy="510679"/>
                  </a:xfrm>
                  <a:prstGeom prst="rect">
                    <a:avLst/>
                  </a:prstGeom>
                  <a:ln/>
                </pic:spPr>
              </pic:pic>
            </a:graphicData>
          </a:graphic>
        </wp:inline>
      </w:drawing>
    </w:r>
    <w:r>
      <w:rPr>
        <w:noProof/>
        <w:lang w:val="en-IN"/>
      </w:rPr>
      <w:drawing>
        <wp:anchor distT="114300" distB="114300" distL="114300" distR="114300" simplePos="0" relativeHeight="251658240" behindDoc="0" locked="0" layoutInCell="1" hidden="0" allowOverlap="1">
          <wp:simplePos x="0" y="0"/>
          <wp:positionH relativeFrom="column">
            <wp:posOffset>5505450</wp:posOffset>
          </wp:positionH>
          <wp:positionV relativeFrom="paragraph">
            <wp:posOffset>66676</wp:posOffset>
          </wp:positionV>
          <wp:extent cx="1076325" cy="300038"/>
          <wp:effectExtent l="0" t="0" r="0" b="0"/>
          <wp:wrapNone/>
          <wp:docPr id="3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
                  <a:srcRect/>
                  <a:stretch>
                    <a:fillRect/>
                  </a:stretch>
                </pic:blipFill>
                <pic:spPr>
                  <a:xfrm>
                    <a:off x="0" y="0"/>
                    <a:ext cx="1076325" cy="300038"/>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F3FFD"/>
    <w:multiLevelType w:val="multilevel"/>
    <w:tmpl w:val="27041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C2F2C"/>
    <w:multiLevelType w:val="multilevel"/>
    <w:tmpl w:val="D6F4D5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6C58D5"/>
    <w:multiLevelType w:val="multilevel"/>
    <w:tmpl w:val="394C7590"/>
    <w:lvl w:ilvl="0">
      <w:start w:val="1"/>
      <w:numFmt w:val="decimal"/>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3" w15:restartNumberingAfterBreak="0">
    <w:nsid w:val="0A592267"/>
    <w:multiLevelType w:val="multilevel"/>
    <w:tmpl w:val="11182E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BF603FA"/>
    <w:multiLevelType w:val="multilevel"/>
    <w:tmpl w:val="90EA0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515BFB"/>
    <w:multiLevelType w:val="multilevel"/>
    <w:tmpl w:val="D69476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6063C3"/>
    <w:multiLevelType w:val="multilevel"/>
    <w:tmpl w:val="E68AC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551D83"/>
    <w:multiLevelType w:val="multilevel"/>
    <w:tmpl w:val="9E42B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5A32D0"/>
    <w:multiLevelType w:val="multilevel"/>
    <w:tmpl w:val="173CC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ED6602"/>
    <w:multiLevelType w:val="multilevel"/>
    <w:tmpl w:val="335CB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3024080"/>
    <w:multiLevelType w:val="multilevel"/>
    <w:tmpl w:val="4DF4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363C5"/>
    <w:multiLevelType w:val="hybridMultilevel"/>
    <w:tmpl w:val="D0DABF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5834A3C"/>
    <w:multiLevelType w:val="multilevel"/>
    <w:tmpl w:val="29F4C0F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3425BD"/>
    <w:multiLevelType w:val="multilevel"/>
    <w:tmpl w:val="18605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814CC4"/>
    <w:multiLevelType w:val="multilevel"/>
    <w:tmpl w:val="732A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8F627B"/>
    <w:multiLevelType w:val="multilevel"/>
    <w:tmpl w:val="9098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6386C"/>
    <w:multiLevelType w:val="multilevel"/>
    <w:tmpl w:val="9392D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481760"/>
    <w:multiLevelType w:val="multilevel"/>
    <w:tmpl w:val="F6466F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5473CF"/>
    <w:multiLevelType w:val="multilevel"/>
    <w:tmpl w:val="21C84E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8083C6A"/>
    <w:multiLevelType w:val="multilevel"/>
    <w:tmpl w:val="E9D2A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B861A4"/>
    <w:multiLevelType w:val="multilevel"/>
    <w:tmpl w:val="3B7C68E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762C8B"/>
    <w:multiLevelType w:val="multilevel"/>
    <w:tmpl w:val="F56C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6E5708"/>
    <w:multiLevelType w:val="multilevel"/>
    <w:tmpl w:val="0FD00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D94DD1"/>
    <w:multiLevelType w:val="multilevel"/>
    <w:tmpl w:val="15AEF1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5C4717"/>
    <w:multiLevelType w:val="multilevel"/>
    <w:tmpl w:val="F8044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81740D"/>
    <w:multiLevelType w:val="multilevel"/>
    <w:tmpl w:val="BC580A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1928B5"/>
    <w:multiLevelType w:val="multilevel"/>
    <w:tmpl w:val="C8AE79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91F5C88"/>
    <w:multiLevelType w:val="multilevel"/>
    <w:tmpl w:val="18D87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AB38E2"/>
    <w:multiLevelType w:val="multilevel"/>
    <w:tmpl w:val="D7102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B095993"/>
    <w:multiLevelType w:val="multilevel"/>
    <w:tmpl w:val="29C00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887F54"/>
    <w:multiLevelType w:val="multilevel"/>
    <w:tmpl w:val="1294F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4B717F"/>
    <w:multiLevelType w:val="multilevel"/>
    <w:tmpl w:val="C250F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27188"/>
    <w:multiLevelType w:val="multilevel"/>
    <w:tmpl w:val="612402F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717ED3"/>
    <w:multiLevelType w:val="multilevel"/>
    <w:tmpl w:val="51D0F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6BA430E"/>
    <w:multiLevelType w:val="multilevel"/>
    <w:tmpl w:val="85DCA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E33DB7"/>
    <w:multiLevelType w:val="multilevel"/>
    <w:tmpl w:val="C4244F0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B01207"/>
    <w:multiLevelType w:val="multilevel"/>
    <w:tmpl w:val="8B384F3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BB3A5B"/>
    <w:multiLevelType w:val="multilevel"/>
    <w:tmpl w:val="06EAB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F80BCF"/>
    <w:multiLevelType w:val="multilevel"/>
    <w:tmpl w:val="91607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F356A6B"/>
    <w:multiLevelType w:val="hybridMultilevel"/>
    <w:tmpl w:val="9F80870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0" w15:restartNumberingAfterBreak="0">
    <w:nsid w:val="7F581691"/>
    <w:multiLevelType w:val="multilevel"/>
    <w:tmpl w:val="BA5AB6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1"/>
  </w:num>
  <w:num w:numId="3">
    <w:abstractNumId w:val="38"/>
  </w:num>
  <w:num w:numId="4">
    <w:abstractNumId w:val="26"/>
  </w:num>
  <w:num w:numId="5">
    <w:abstractNumId w:val="30"/>
  </w:num>
  <w:num w:numId="6">
    <w:abstractNumId w:val="18"/>
  </w:num>
  <w:num w:numId="7">
    <w:abstractNumId w:val="6"/>
  </w:num>
  <w:num w:numId="8">
    <w:abstractNumId w:val="37"/>
  </w:num>
  <w:num w:numId="9">
    <w:abstractNumId w:val="27"/>
  </w:num>
  <w:num w:numId="10">
    <w:abstractNumId w:val="2"/>
  </w:num>
  <w:num w:numId="11">
    <w:abstractNumId w:val="4"/>
  </w:num>
  <w:num w:numId="12">
    <w:abstractNumId w:val="28"/>
  </w:num>
  <w:num w:numId="13">
    <w:abstractNumId w:val="33"/>
  </w:num>
  <w:num w:numId="14">
    <w:abstractNumId w:val="16"/>
  </w:num>
  <w:num w:numId="15">
    <w:abstractNumId w:val="13"/>
  </w:num>
  <w:num w:numId="16">
    <w:abstractNumId w:val="1"/>
  </w:num>
  <w:num w:numId="17">
    <w:abstractNumId w:val="19"/>
  </w:num>
  <w:num w:numId="18">
    <w:abstractNumId w:val="3"/>
  </w:num>
  <w:num w:numId="19">
    <w:abstractNumId w:val="9"/>
  </w:num>
  <w:num w:numId="20">
    <w:abstractNumId w:val="11"/>
  </w:num>
  <w:num w:numId="21">
    <w:abstractNumId w:val="29"/>
  </w:num>
  <w:num w:numId="22">
    <w:abstractNumId w:val="22"/>
  </w:num>
  <w:num w:numId="23">
    <w:abstractNumId w:val="24"/>
  </w:num>
  <w:num w:numId="24">
    <w:abstractNumId w:val="17"/>
    <w:lvlOverride w:ilvl="0">
      <w:lvl w:ilvl="0">
        <w:numFmt w:val="decimal"/>
        <w:lvlText w:val="%1."/>
        <w:lvlJc w:val="left"/>
      </w:lvl>
    </w:lvlOverride>
  </w:num>
  <w:num w:numId="25">
    <w:abstractNumId w:val="14"/>
  </w:num>
  <w:num w:numId="26">
    <w:abstractNumId w:val="40"/>
    <w:lvlOverride w:ilvl="0">
      <w:lvl w:ilvl="0">
        <w:numFmt w:val="decimal"/>
        <w:lvlText w:val="%1."/>
        <w:lvlJc w:val="left"/>
      </w:lvl>
    </w:lvlOverride>
  </w:num>
  <w:num w:numId="27">
    <w:abstractNumId w:val="36"/>
    <w:lvlOverride w:ilvl="0">
      <w:lvl w:ilvl="0">
        <w:numFmt w:val="decimal"/>
        <w:lvlText w:val="%1."/>
        <w:lvlJc w:val="left"/>
      </w:lvl>
    </w:lvlOverride>
  </w:num>
  <w:num w:numId="28">
    <w:abstractNumId w:val="10"/>
  </w:num>
  <w:num w:numId="29">
    <w:abstractNumId w:val="23"/>
    <w:lvlOverride w:ilvl="0">
      <w:lvl w:ilvl="0">
        <w:numFmt w:val="decimal"/>
        <w:lvlText w:val="%1."/>
        <w:lvlJc w:val="left"/>
      </w:lvl>
    </w:lvlOverride>
  </w:num>
  <w:num w:numId="30">
    <w:abstractNumId w:val="31"/>
  </w:num>
  <w:num w:numId="31">
    <w:abstractNumId w:val="35"/>
    <w:lvlOverride w:ilvl="0">
      <w:lvl w:ilvl="0">
        <w:numFmt w:val="decimal"/>
        <w:lvlText w:val="%1."/>
        <w:lvlJc w:val="left"/>
      </w:lvl>
    </w:lvlOverride>
  </w:num>
  <w:num w:numId="32">
    <w:abstractNumId w:val="0"/>
  </w:num>
  <w:num w:numId="33">
    <w:abstractNumId w:val="5"/>
    <w:lvlOverride w:ilvl="0">
      <w:lvl w:ilvl="0">
        <w:numFmt w:val="decimal"/>
        <w:lvlText w:val="%1."/>
        <w:lvlJc w:val="left"/>
      </w:lvl>
    </w:lvlOverride>
  </w:num>
  <w:num w:numId="34">
    <w:abstractNumId w:val="34"/>
  </w:num>
  <w:num w:numId="35">
    <w:abstractNumId w:val="20"/>
    <w:lvlOverride w:ilvl="0">
      <w:lvl w:ilvl="0">
        <w:numFmt w:val="decimal"/>
        <w:lvlText w:val="%1."/>
        <w:lvlJc w:val="left"/>
      </w:lvl>
    </w:lvlOverride>
  </w:num>
  <w:num w:numId="36">
    <w:abstractNumId w:val="15"/>
  </w:num>
  <w:num w:numId="37">
    <w:abstractNumId w:val="12"/>
    <w:lvlOverride w:ilvl="0">
      <w:lvl w:ilvl="0">
        <w:numFmt w:val="decimal"/>
        <w:lvlText w:val="%1."/>
        <w:lvlJc w:val="left"/>
      </w:lvl>
    </w:lvlOverride>
  </w:num>
  <w:num w:numId="38">
    <w:abstractNumId w:val="12"/>
    <w:lvlOverride w:ilvl="0">
      <w:lvl w:ilvl="0">
        <w:numFmt w:val="decimal"/>
        <w:lvlText w:val="%1."/>
        <w:lvlJc w:val="left"/>
      </w:lvl>
    </w:lvlOverride>
  </w:num>
  <w:num w:numId="39">
    <w:abstractNumId w:val="8"/>
  </w:num>
  <w:num w:numId="40">
    <w:abstractNumId w:val="25"/>
    <w:lvlOverride w:ilvl="0">
      <w:lvl w:ilvl="0">
        <w:numFmt w:val="decimal"/>
        <w:lvlText w:val="%1."/>
        <w:lvlJc w:val="left"/>
      </w:lvl>
    </w:lvlOverride>
  </w:num>
  <w:num w:numId="41">
    <w:abstractNumId w:val="32"/>
    <w:lvlOverride w:ilvl="0">
      <w:lvl w:ilvl="0">
        <w:numFmt w:val="decimal"/>
        <w:lvlText w:val="%1."/>
        <w:lvlJc w:val="left"/>
      </w:lvl>
    </w:lvlOverride>
  </w:num>
  <w:num w:numId="42">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EB5"/>
    <w:rsid w:val="00245106"/>
    <w:rsid w:val="002A1E7C"/>
    <w:rsid w:val="0045247A"/>
    <w:rsid w:val="004B0B8C"/>
    <w:rsid w:val="005C7EB5"/>
    <w:rsid w:val="006D5C71"/>
    <w:rsid w:val="00952326"/>
    <w:rsid w:val="00963270"/>
    <w:rsid w:val="0099676F"/>
    <w:rsid w:val="009A7DAC"/>
    <w:rsid w:val="00D214B6"/>
    <w:rsid w:val="00D82C7B"/>
    <w:rsid w:val="00D85BA6"/>
    <w:rsid w:val="00DF674E"/>
    <w:rsid w:val="00FF45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66B3B4"/>
  <w15:docId w15:val="{2EDA6EAE-4128-49F5-BED4-B6C7ABEC9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uiPriority w:val="9"/>
    <w:qFormat/>
    <w:pPr>
      <w:spacing w:before="189"/>
      <w:ind w:left="4573" w:right="5380"/>
      <w:jc w:val="center"/>
      <w:outlineLvl w:val="0"/>
    </w:pPr>
    <w:rPr>
      <w:b/>
      <w:sz w:val="32"/>
      <w:szCs w:val="32"/>
      <w:u w:val="single"/>
    </w:rPr>
  </w:style>
  <w:style w:type="paragraph" w:styleId="Heading2">
    <w:name w:val="heading 2"/>
    <w:next w:val="Normal"/>
    <w:uiPriority w:val="9"/>
    <w:semiHidden/>
    <w:unhideWhenUsed/>
    <w:qFormat/>
    <w:pPr>
      <w:ind w:left="1375"/>
      <w:outlineLvl w:val="1"/>
    </w:pPr>
    <w:rPr>
      <w:b/>
      <w:sz w:val="24"/>
      <w:szCs w:val="24"/>
    </w:rPr>
  </w:style>
  <w:style w:type="paragraph" w:styleId="Heading3">
    <w:name w:val="heading 3"/>
    <w:next w:val="Normal"/>
    <w:uiPriority w:val="9"/>
    <w:unhideWhenUsed/>
    <w:qFormat/>
    <w:pPr>
      <w:ind w:left="1375"/>
      <w:outlineLvl w:val="2"/>
    </w:pPr>
    <w:rPr>
      <w:b/>
    </w:rPr>
  </w:style>
  <w:style w:type="paragraph" w:styleId="Heading4">
    <w:name w:val="heading 4"/>
    <w:next w:val="Normal"/>
    <w:uiPriority w:val="9"/>
    <w:semiHidden/>
    <w:unhideWhenUsed/>
    <w:qFormat/>
    <w:pPr>
      <w:keepNext/>
      <w:keepLines/>
      <w:spacing w:before="240" w:after="40"/>
      <w:outlineLvl w:val="3"/>
    </w:pPr>
    <w:rPr>
      <w:b/>
      <w:sz w:val="24"/>
      <w:szCs w:val="24"/>
    </w:rPr>
  </w:style>
  <w:style w:type="paragraph" w:styleId="Heading5">
    <w:name w:val="heading 5"/>
    <w:next w:val="Normal"/>
    <w:uiPriority w:val="9"/>
    <w:semiHidden/>
    <w:unhideWhenUsed/>
    <w:qFormat/>
    <w:pPr>
      <w:keepNext/>
      <w:keepLines/>
      <w:spacing w:before="220" w:after="40"/>
      <w:outlineLvl w:val="4"/>
    </w:pPr>
    <w:rPr>
      <w:b/>
    </w:rPr>
  </w:style>
  <w:style w:type="paragraph" w:styleId="Heading6">
    <w:name w:val="heading 6"/>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next w:val="Normal"/>
    <w:uiPriority w:val="10"/>
    <w:qFormat/>
    <w:pPr>
      <w:keepNext/>
      <w:keepLines/>
      <w:spacing w:before="480" w:after="120"/>
    </w:pPr>
    <w:rPr>
      <w:b/>
      <w:sz w:val="72"/>
      <w:szCs w:val="72"/>
    </w:rPr>
  </w:style>
  <w:style w:type="character" w:styleId="HTMLCode">
    <w:name w:val="HTML Code"/>
    <w:basedOn w:val="DefaultParagraphFont"/>
    <w:rPr>
      <w:rFonts w:ascii="Courier New" w:hAnsi="Courier New" w:cs="Courier New"/>
      <w:sz w:val="20"/>
      <w:szCs w:val="20"/>
    </w:rPr>
  </w:style>
  <w:style w:type="character" w:styleId="Hyperlink">
    <w:name w:val="Hyperlink"/>
    <w:basedOn w:val="DefaultParagraphFont"/>
    <w:rPr>
      <w:color w:val="0000FF"/>
      <w:u w:val="single"/>
    </w:rPr>
  </w:style>
  <w:style w:type="paragraph" w:styleId="NormalWeb">
    <w:name w:val="Normal (Web)"/>
    <w:uiPriority w:val="99"/>
    <w:pPr>
      <w:spacing w:beforeAutospacing="1" w:afterAutospacing="1"/>
    </w:pPr>
    <w:rPr>
      <w:sz w:val="24"/>
      <w:szCs w:val="24"/>
      <w:lang w:val="en-US" w:eastAsia="zh-CN"/>
    </w:rPr>
  </w:style>
  <w:style w:type="character" w:styleId="Strong">
    <w:name w:val="Strong"/>
    <w:basedOn w:val="DefaultParagraphFont"/>
    <w:qFormat/>
    <w:rPr>
      <w:b/>
      <w:bCs/>
    </w:rPr>
  </w:style>
  <w:style w:type="paragraph" w:styleId="Subtitle">
    <w:name w:val="Subtitle"/>
    <w:basedOn w:val="Normal"/>
    <w:next w:val="Normal"/>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table" w:customStyle="1" w:styleId="TableNormal5">
    <w:name w:val="Table Normal5"/>
    <w:tblPr>
      <w:tblCellMar>
        <w:top w:w="0" w:type="dxa"/>
        <w:left w:w="0" w:type="dxa"/>
        <w:bottom w:w="0" w:type="dxa"/>
        <w:right w:w="0" w:type="dxa"/>
      </w:tblCellMar>
    </w:tblPr>
  </w:style>
  <w:style w:type="table" w:customStyle="1" w:styleId="TableNormal6">
    <w:name w:val="Table Normal6"/>
    <w:tblPr>
      <w:tblCellMar>
        <w:top w:w="0" w:type="dxa"/>
        <w:left w:w="0" w:type="dxa"/>
        <w:bottom w:w="0" w:type="dxa"/>
        <w:right w:w="0" w:type="dxa"/>
      </w:tblCellMar>
    </w:tblPr>
  </w:style>
  <w:style w:type="table" w:customStyle="1" w:styleId="TableNormal7">
    <w:name w:val="Table Normal7"/>
    <w:tblPr>
      <w:tblCellMar>
        <w:top w:w="0" w:type="dxa"/>
        <w:left w:w="0" w:type="dxa"/>
        <w:bottom w:w="0" w:type="dxa"/>
        <w:right w:w="0" w:type="dxa"/>
      </w:tblCellMar>
    </w:tblPr>
  </w:style>
  <w:style w:type="table" w:customStyle="1" w:styleId="TableNormal8">
    <w:name w:val="Table Normal8"/>
    <w:tblPr>
      <w:tblCellMar>
        <w:top w:w="0" w:type="dxa"/>
        <w:left w:w="0" w:type="dxa"/>
        <w:bottom w:w="0" w:type="dxa"/>
        <w:right w:w="0" w:type="dxa"/>
      </w:tblCellMar>
    </w:tblPr>
  </w:style>
  <w:style w:type="table" w:customStyle="1" w:styleId="TableNormal9">
    <w:name w:val="Table Normal9"/>
    <w:tblPr>
      <w:tblCellMar>
        <w:top w:w="0" w:type="dxa"/>
        <w:left w:w="0" w:type="dxa"/>
        <w:bottom w:w="0" w:type="dxa"/>
        <w:right w:w="0" w:type="dxa"/>
      </w:tblCellMar>
    </w:tblPr>
  </w:style>
  <w:style w:type="table" w:customStyle="1" w:styleId="TableNormal10">
    <w:name w:val="Table Normal10"/>
    <w:tblPr>
      <w:tblCellMar>
        <w:top w:w="0" w:type="dxa"/>
        <w:left w:w="0" w:type="dxa"/>
        <w:bottom w:w="0" w:type="dxa"/>
        <w:right w:w="0" w:type="dxa"/>
      </w:tblCellMar>
    </w:tblPr>
  </w:style>
  <w:style w:type="table" w:customStyle="1" w:styleId="TableNormal11">
    <w:name w:val="Table Normal11"/>
    <w:tblPr>
      <w:tblCellMar>
        <w:top w:w="0" w:type="dxa"/>
        <w:left w:w="0" w:type="dxa"/>
        <w:bottom w:w="0" w:type="dxa"/>
        <w:right w:w="0" w:type="dxa"/>
      </w:tblCellMar>
    </w:tblPr>
  </w:style>
  <w:style w:type="table" w:customStyle="1" w:styleId="TableNormal12">
    <w:name w:val="Table Normal12"/>
    <w:tblPr>
      <w:tblCellMar>
        <w:top w:w="0" w:type="dxa"/>
        <w:left w:w="0" w:type="dxa"/>
        <w:bottom w:w="0" w:type="dxa"/>
        <w:right w:w="0" w:type="dxa"/>
      </w:tblCellMar>
    </w:tblPr>
  </w:style>
  <w:style w:type="table" w:customStyle="1" w:styleId="TableNormal13">
    <w:name w:val="Table Normal13"/>
    <w:tblPr>
      <w:tblCellMar>
        <w:top w:w="0" w:type="dxa"/>
        <w:left w:w="0" w:type="dxa"/>
        <w:bottom w:w="0" w:type="dxa"/>
        <w:right w:w="0" w:type="dxa"/>
      </w:tblCellMar>
    </w:tblPr>
  </w:style>
  <w:style w:type="table" w:customStyle="1" w:styleId="TableNormal14">
    <w:name w:val="Table Normal14"/>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rPr>
      <w:rFonts w:cs="Mangal"/>
      <w:szCs w:val="20"/>
    </w:rPr>
  </w:style>
  <w:style w:type="paragraph" w:styleId="Header">
    <w:name w:val="header"/>
    <w:basedOn w:val="Normal"/>
    <w:link w:val="HeaderChar"/>
    <w:uiPriority w:val="99"/>
    <w:unhideWhenUsed/>
    <w:rsid w:val="00DF674E"/>
    <w:pPr>
      <w:tabs>
        <w:tab w:val="center" w:pos="4513"/>
        <w:tab w:val="right" w:pos="9026"/>
      </w:tabs>
    </w:pPr>
  </w:style>
  <w:style w:type="character" w:customStyle="1" w:styleId="HeaderChar">
    <w:name w:val="Header Char"/>
    <w:basedOn w:val="DefaultParagraphFont"/>
    <w:link w:val="Header"/>
    <w:uiPriority w:val="99"/>
    <w:rsid w:val="00DF674E"/>
  </w:style>
  <w:style w:type="paragraph" w:styleId="Footer">
    <w:name w:val="footer"/>
    <w:basedOn w:val="Normal"/>
    <w:link w:val="FooterChar"/>
    <w:uiPriority w:val="99"/>
    <w:unhideWhenUsed/>
    <w:rsid w:val="00DF674E"/>
    <w:pPr>
      <w:tabs>
        <w:tab w:val="center" w:pos="4513"/>
        <w:tab w:val="right" w:pos="9026"/>
      </w:tabs>
    </w:pPr>
  </w:style>
  <w:style w:type="character" w:customStyle="1" w:styleId="FooterChar">
    <w:name w:val="Footer Char"/>
    <w:basedOn w:val="DefaultParagraphFont"/>
    <w:link w:val="Footer"/>
    <w:uiPriority w:val="99"/>
    <w:rsid w:val="00DF67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577296">
      <w:bodyDiv w:val="1"/>
      <w:marLeft w:val="0"/>
      <w:marRight w:val="0"/>
      <w:marTop w:val="0"/>
      <w:marBottom w:val="0"/>
      <w:divBdr>
        <w:top w:val="none" w:sz="0" w:space="0" w:color="auto"/>
        <w:left w:val="none" w:sz="0" w:space="0" w:color="auto"/>
        <w:bottom w:val="none" w:sz="0" w:space="0" w:color="auto"/>
        <w:right w:val="none" w:sz="0" w:space="0" w:color="auto"/>
      </w:divBdr>
    </w:div>
    <w:div w:id="307900080">
      <w:bodyDiv w:val="1"/>
      <w:marLeft w:val="0"/>
      <w:marRight w:val="0"/>
      <w:marTop w:val="0"/>
      <w:marBottom w:val="0"/>
      <w:divBdr>
        <w:top w:val="none" w:sz="0" w:space="0" w:color="auto"/>
        <w:left w:val="none" w:sz="0" w:space="0" w:color="auto"/>
        <w:bottom w:val="none" w:sz="0" w:space="0" w:color="auto"/>
        <w:right w:val="none" w:sz="0" w:space="0" w:color="auto"/>
      </w:divBdr>
    </w:div>
    <w:div w:id="468547835">
      <w:bodyDiv w:val="1"/>
      <w:marLeft w:val="0"/>
      <w:marRight w:val="0"/>
      <w:marTop w:val="0"/>
      <w:marBottom w:val="0"/>
      <w:divBdr>
        <w:top w:val="none" w:sz="0" w:space="0" w:color="auto"/>
        <w:left w:val="none" w:sz="0" w:space="0" w:color="auto"/>
        <w:bottom w:val="none" w:sz="0" w:space="0" w:color="auto"/>
        <w:right w:val="none" w:sz="0" w:space="0" w:color="auto"/>
      </w:divBdr>
    </w:div>
    <w:div w:id="523052855">
      <w:bodyDiv w:val="1"/>
      <w:marLeft w:val="0"/>
      <w:marRight w:val="0"/>
      <w:marTop w:val="0"/>
      <w:marBottom w:val="0"/>
      <w:divBdr>
        <w:top w:val="none" w:sz="0" w:space="0" w:color="auto"/>
        <w:left w:val="none" w:sz="0" w:space="0" w:color="auto"/>
        <w:bottom w:val="none" w:sz="0" w:space="0" w:color="auto"/>
        <w:right w:val="none" w:sz="0" w:space="0" w:color="auto"/>
      </w:divBdr>
    </w:div>
    <w:div w:id="679357385">
      <w:bodyDiv w:val="1"/>
      <w:marLeft w:val="0"/>
      <w:marRight w:val="0"/>
      <w:marTop w:val="0"/>
      <w:marBottom w:val="0"/>
      <w:divBdr>
        <w:top w:val="none" w:sz="0" w:space="0" w:color="auto"/>
        <w:left w:val="none" w:sz="0" w:space="0" w:color="auto"/>
        <w:bottom w:val="none" w:sz="0" w:space="0" w:color="auto"/>
        <w:right w:val="none" w:sz="0" w:space="0" w:color="auto"/>
      </w:divBdr>
    </w:div>
    <w:div w:id="723025787">
      <w:bodyDiv w:val="1"/>
      <w:marLeft w:val="0"/>
      <w:marRight w:val="0"/>
      <w:marTop w:val="0"/>
      <w:marBottom w:val="0"/>
      <w:divBdr>
        <w:top w:val="none" w:sz="0" w:space="0" w:color="auto"/>
        <w:left w:val="none" w:sz="0" w:space="0" w:color="auto"/>
        <w:bottom w:val="none" w:sz="0" w:space="0" w:color="auto"/>
        <w:right w:val="none" w:sz="0" w:space="0" w:color="auto"/>
      </w:divBdr>
    </w:div>
    <w:div w:id="728308642">
      <w:bodyDiv w:val="1"/>
      <w:marLeft w:val="0"/>
      <w:marRight w:val="0"/>
      <w:marTop w:val="0"/>
      <w:marBottom w:val="0"/>
      <w:divBdr>
        <w:top w:val="none" w:sz="0" w:space="0" w:color="auto"/>
        <w:left w:val="none" w:sz="0" w:space="0" w:color="auto"/>
        <w:bottom w:val="none" w:sz="0" w:space="0" w:color="auto"/>
        <w:right w:val="none" w:sz="0" w:space="0" w:color="auto"/>
      </w:divBdr>
    </w:div>
    <w:div w:id="806818300">
      <w:bodyDiv w:val="1"/>
      <w:marLeft w:val="0"/>
      <w:marRight w:val="0"/>
      <w:marTop w:val="0"/>
      <w:marBottom w:val="0"/>
      <w:divBdr>
        <w:top w:val="none" w:sz="0" w:space="0" w:color="auto"/>
        <w:left w:val="none" w:sz="0" w:space="0" w:color="auto"/>
        <w:bottom w:val="none" w:sz="0" w:space="0" w:color="auto"/>
        <w:right w:val="none" w:sz="0" w:space="0" w:color="auto"/>
      </w:divBdr>
    </w:div>
    <w:div w:id="878130558">
      <w:bodyDiv w:val="1"/>
      <w:marLeft w:val="0"/>
      <w:marRight w:val="0"/>
      <w:marTop w:val="0"/>
      <w:marBottom w:val="0"/>
      <w:divBdr>
        <w:top w:val="none" w:sz="0" w:space="0" w:color="auto"/>
        <w:left w:val="none" w:sz="0" w:space="0" w:color="auto"/>
        <w:bottom w:val="none" w:sz="0" w:space="0" w:color="auto"/>
        <w:right w:val="none" w:sz="0" w:space="0" w:color="auto"/>
      </w:divBdr>
    </w:div>
    <w:div w:id="1100949855">
      <w:bodyDiv w:val="1"/>
      <w:marLeft w:val="0"/>
      <w:marRight w:val="0"/>
      <w:marTop w:val="0"/>
      <w:marBottom w:val="0"/>
      <w:divBdr>
        <w:top w:val="none" w:sz="0" w:space="0" w:color="auto"/>
        <w:left w:val="none" w:sz="0" w:space="0" w:color="auto"/>
        <w:bottom w:val="none" w:sz="0" w:space="0" w:color="auto"/>
        <w:right w:val="none" w:sz="0" w:space="0" w:color="auto"/>
      </w:divBdr>
      <w:divsChild>
        <w:div w:id="858155721">
          <w:marLeft w:val="0"/>
          <w:marRight w:val="0"/>
          <w:marTop w:val="0"/>
          <w:marBottom w:val="0"/>
          <w:divBdr>
            <w:top w:val="none" w:sz="0" w:space="0" w:color="auto"/>
            <w:left w:val="none" w:sz="0" w:space="0" w:color="auto"/>
            <w:bottom w:val="none" w:sz="0" w:space="0" w:color="auto"/>
            <w:right w:val="none" w:sz="0" w:space="0" w:color="auto"/>
          </w:divBdr>
          <w:divsChild>
            <w:div w:id="190444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96291">
      <w:bodyDiv w:val="1"/>
      <w:marLeft w:val="0"/>
      <w:marRight w:val="0"/>
      <w:marTop w:val="0"/>
      <w:marBottom w:val="0"/>
      <w:divBdr>
        <w:top w:val="none" w:sz="0" w:space="0" w:color="auto"/>
        <w:left w:val="none" w:sz="0" w:space="0" w:color="auto"/>
        <w:bottom w:val="none" w:sz="0" w:space="0" w:color="auto"/>
        <w:right w:val="none" w:sz="0" w:space="0" w:color="auto"/>
      </w:divBdr>
      <w:divsChild>
        <w:div w:id="1261332122">
          <w:marLeft w:val="0"/>
          <w:marRight w:val="0"/>
          <w:marTop w:val="0"/>
          <w:marBottom w:val="0"/>
          <w:divBdr>
            <w:top w:val="none" w:sz="0" w:space="0" w:color="auto"/>
            <w:left w:val="none" w:sz="0" w:space="0" w:color="auto"/>
            <w:bottom w:val="none" w:sz="0" w:space="0" w:color="auto"/>
            <w:right w:val="none" w:sz="0" w:space="0" w:color="auto"/>
          </w:divBdr>
        </w:div>
      </w:divsChild>
    </w:div>
    <w:div w:id="1460031714">
      <w:bodyDiv w:val="1"/>
      <w:marLeft w:val="0"/>
      <w:marRight w:val="0"/>
      <w:marTop w:val="0"/>
      <w:marBottom w:val="0"/>
      <w:divBdr>
        <w:top w:val="none" w:sz="0" w:space="0" w:color="auto"/>
        <w:left w:val="none" w:sz="0" w:space="0" w:color="auto"/>
        <w:bottom w:val="none" w:sz="0" w:space="0" w:color="auto"/>
        <w:right w:val="none" w:sz="0" w:space="0" w:color="auto"/>
      </w:divBdr>
    </w:div>
    <w:div w:id="1531844424">
      <w:bodyDiv w:val="1"/>
      <w:marLeft w:val="0"/>
      <w:marRight w:val="0"/>
      <w:marTop w:val="0"/>
      <w:marBottom w:val="0"/>
      <w:divBdr>
        <w:top w:val="none" w:sz="0" w:space="0" w:color="auto"/>
        <w:left w:val="none" w:sz="0" w:space="0" w:color="auto"/>
        <w:bottom w:val="none" w:sz="0" w:space="0" w:color="auto"/>
        <w:right w:val="none" w:sz="0" w:space="0" w:color="auto"/>
      </w:divBdr>
    </w:div>
    <w:div w:id="1607927396">
      <w:bodyDiv w:val="1"/>
      <w:marLeft w:val="0"/>
      <w:marRight w:val="0"/>
      <w:marTop w:val="0"/>
      <w:marBottom w:val="0"/>
      <w:divBdr>
        <w:top w:val="none" w:sz="0" w:space="0" w:color="auto"/>
        <w:left w:val="none" w:sz="0" w:space="0" w:color="auto"/>
        <w:bottom w:val="none" w:sz="0" w:space="0" w:color="auto"/>
        <w:right w:val="none" w:sz="0" w:space="0" w:color="auto"/>
      </w:divBdr>
    </w:div>
    <w:div w:id="1617559857">
      <w:bodyDiv w:val="1"/>
      <w:marLeft w:val="0"/>
      <w:marRight w:val="0"/>
      <w:marTop w:val="0"/>
      <w:marBottom w:val="0"/>
      <w:divBdr>
        <w:top w:val="none" w:sz="0" w:space="0" w:color="auto"/>
        <w:left w:val="none" w:sz="0" w:space="0" w:color="auto"/>
        <w:bottom w:val="none" w:sz="0" w:space="0" w:color="auto"/>
        <w:right w:val="none" w:sz="0" w:space="0" w:color="auto"/>
      </w:divBdr>
    </w:div>
    <w:div w:id="1725177531">
      <w:bodyDiv w:val="1"/>
      <w:marLeft w:val="0"/>
      <w:marRight w:val="0"/>
      <w:marTop w:val="0"/>
      <w:marBottom w:val="0"/>
      <w:divBdr>
        <w:top w:val="none" w:sz="0" w:space="0" w:color="auto"/>
        <w:left w:val="none" w:sz="0" w:space="0" w:color="auto"/>
        <w:bottom w:val="none" w:sz="0" w:space="0" w:color="auto"/>
        <w:right w:val="none" w:sz="0" w:space="0" w:color="auto"/>
      </w:divBdr>
    </w:div>
    <w:div w:id="18929558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header" Target="header1.xml"/><Relationship Id="rId16" Type="http://schemas.openxmlformats.org/officeDocument/2006/relationships/image" Target="media/image4.png"/><Relationship Id="rId11" Type="http://schemas.openxmlformats.org/officeDocument/2006/relationships/hyperlink" Target="https://youtu.be/CjKhQoYeR4Q?si=ui8Bvk_M4FfVM-Dh"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https://www.youtube.com/live/MPau9c7PT74?si=A8OK-zFGbSKkAFW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youtu.be/gsgdAyGhV0o?si=3qg-bULgkD4LXNv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wALCw0F8e9M?si=ovMF9qMx5rLxaznB"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github.com/Pranami-1994/movie-ticket-booking.git"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youtu.be/8TlukLu11Yo?si=MUj0nEAOESRhHUIz"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127.0.0.1:3000/"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76.png"/><Relationship Id="rId1"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x2lUjlzrXlwsr+jfPLRfE/HznQ==">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34</Pages>
  <Words>2021</Words>
  <Characters>11523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Prakhar Goel</dc:creator>
  <cp:lastModifiedBy>Vamsi Krishna J</cp:lastModifiedBy>
  <cp:revision>5</cp:revision>
  <dcterms:created xsi:type="dcterms:W3CDTF">2025-03-06T17:33:00Z</dcterms:created>
  <dcterms:modified xsi:type="dcterms:W3CDTF">2025-03-07T09:41:00Z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14F2EB98CEBA4B4C8797AEECD370CFB8_12</vt:lpwstr>
  </property>
</Properties>
</file>